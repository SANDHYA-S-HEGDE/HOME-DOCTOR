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75"/>
          <w:tab w:val="center" w:pos="4680"/>
        </w:tabs>
        <w:spacing w:before="30" w:after="0" w:line="360" w:lineRule="auto"/>
        <w:jc w:val="both"/>
        <w:rPr>
          <w:b/>
          <w:sz w:val="36"/>
          <w:szCs w:val="36"/>
        </w:rPr>
      </w:pPr>
      <w:bookmarkStart w:id="0" w:name="_GoBack"/>
      <w:bookmarkEnd w:id="0"/>
      <w:r>
        <w:rPr>
          <w:b/>
          <w:sz w:val="32"/>
          <w:szCs w:val="32"/>
        </w:rPr>
        <w:t>CHAPTER 1</w:t>
      </w:r>
    </w:p>
    <w:p>
      <w:pPr>
        <w:tabs>
          <w:tab w:val="left" w:pos="375"/>
          <w:tab w:val="center" w:pos="4680"/>
        </w:tabs>
        <w:spacing w:before="30" w:after="0" w:line="360" w:lineRule="auto"/>
        <w:jc w:val="center"/>
        <w:rPr>
          <w:b/>
          <w:sz w:val="36"/>
          <w:szCs w:val="36"/>
        </w:rPr>
      </w:pPr>
      <w:r>
        <w:rPr>
          <w:b/>
          <w:sz w:val="36"/>
          <w:szCs w:val="36"/>
        </w:rPr>
        <w:t>INTRODUCTION</w:t>
      </w:r>
    </w:p>
    <w:p>
      <w:pPr>
        <w:tabs>
          <w:tab w:val="left" w:pos="557"/>
          <w:tab w:val="center" w:pos="4680"/>
        </w:tabs>
        <w:spacing w:before="30" w:after="0" w:line="360" w:lineRule="auto"/>
        <w:jc w:val="both"/>
        <w:rPr>
          <w:sz w:val="28"/>
          <w:szCs w:val="28"/>
        </w:rPr>
      </w:pPr>
    </w:p>
    <w:p>
      <w:pPr>
        <w:pStyle w:val="4"/>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126" w:afterAutospacing="0" w:line="480" w:lineRule="atLeast"/>
        <w:ind w:left="0" w:firstLine="0"/>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Home Remedies</w:t>
      </w:r>
    </w:p>
    <w:p>
      <w:pPr>
        <w:numPr>
          <w:ilvl w:val="0"/>
          <w:numId w:val="0"/>
        </w:numPr>
        <w:spacing w:line="360" w:lineRule="auto"/>
        <w:ind w:leftChars="0"/>
        <w:jc w:val="both"/>
        <w:rPr>
          <w:rFonts w:hint="default" w:ascii="Times New Roman" w:hAnsi="Times New Roman" w:eastAsia="Georgia" w:cs="Times New Roman"/>
          <w:i w:val="0"/>
          <w:caps w:val="0"/>
          <w:color w:val="000000" w:themeColor="text1"/>
          <w:spacing w:val="0"/>
          <w:kern w:val="0"/>
          <w:sz w:val="24"/>
          <w:szCs w:val="24"/>
          <w:lang w:val="en-US" w:eastAsia="zh-CN" w:bidi="ar"/>
          <w14:textFill>
            <w14:solidFill>
              <w14:schemeClr w14:val="tx1"/>
            </w14:solidFill>
          </w14:textFill>
        </w:rPr>
      </w:pPr>
      <w:r>
        <w:rPr>
          <w:rFonts w:hint="default" w:ascii="Times New Roman" w:hAnsi="Times New Roman" w:eastAsia="Georgia" w:cs="Times New Roman"/>
          <w:i w:val="0"/>
          <w:caps w:val="0"/>
          <w:color w:val="000000" w:themeColor="text1"/>
          <w:spacing w:val="0"/>
          <w:kern w:val="0"/>
          <w:sz w:val="24"/>
          <w:szCs w:val="24"/>
          <w:lang w:val="en-US" w:eastAsia="zh-CN" w:bidi="ar"/>
          <w14:textFill>
            <w14:solidFill>
              <w14:schemeClr w14:val="tx1"/>
            </w14:solidFill>
          </w14:textFill>
        </w:rPr>
        <w:t>There is nothing supernatural with the use of natural home remedies to treat any kinds of illnesses. Fruits and vegetables as well as herbs and spices have been recommended to cure these. They have also been used as the earliest form of medicines. Old societies have used this form of treatment until they were replaced by modern medicines. However, many are still going back to the old style of treating illnesses for it has been proven to give more benefits than its over the counter counterparts.</w:t>
      </w:r>
    </w:p>
    <w:p>
      <w:pPr>
        <w:numPr>
          <w:ilvl w:val="0"/>
          <w:numId w:val="0"/>
        </w:numPr>
        <w:spacing w:line="360" w:lineRule="auto"/>
        <w:ind w:leftChars="0"/>
        <w:jc w:val="both"/>
        <w:rPr>
          <w:rFonts w:hint="default" w:ascii="Times New Roman" w:hAnsi="Times New Roman" w:eastAsia="Georgia" w:cs="Times New Roman"/>
          <w:i w:val="0"/>
          <w:caps w:val="0"/>
          <w:color w:val="000000" w:themeColor="text1"/>
          <w:spacing w:val="0"/>
          <w:kern w:val="0"/>
          <w:sz w:val="24"/>
          <w:szCs w:val="24"/>
          <w:lang w:val="en-US" w:eastAsia="zh-CN" w:bidi="ar"/>
          <w14:textFill>
            <w14:solidFill>
              <w14:schemeClr w14:val="tx1"/>
            </w14:solidFill>
          </w14:textFill>
        </w:rPr>
      </w:pPr>
      <w:r>
        <w:rPr>
          <w:rFonts w:hint="default" w:ascii="Times New Roman" w:hAnsi="Times New Roman" w:eastAsia="Helvetica" w:cs="Times New Roman"/>
          <w:i w:val="0"/>
          <w:caps w:val="0"/>
          <w:color w:val="222222"/>
          <w:spacing w:val="0"/>
          <w:sz w:val="24"/>
          <w:szCs w:val="24"/>
          <w:shd w:val="clear" w:fill="FFFFFF"/>
        </w:rPr>
        <w:t>In case you are sick and tired of using prescription medications for a long time because they are not very efficient, expensive and can lead to side effects, you should consider the use of natural remedies. These remedies can be used for literally any type of health problems. In addition to the fact that the vast majority of these remedies are based on natural herbs and plants, the majority of these treatments are inexpensive and most of the ingredients used in them are already found in modern households. If you are still not sure why so many people nowadays use natural remedies, we will analyze a few advantages of using natural remedies.</w:t>
      </w:r>
    </w:p>
    <w:p>
      <w:pPr>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imes New Roman" w:hAnsi="Times New Roman" w:eastAsia="sans-serif" w:cs="Times New Roman"/>
          <w:i w:val="0"/>
          <w:caps w:val="0"/>
          <w:color w:val="000000" w:themeColor="text1"/>
          <w:spacing w:val="0"/>
          <w:kern w:val="0"/>
          <w:sz w:val="24"/>
          <w:szCs w:val="24"/>
          <w:shd w:val="clear" w:fill="FFFFFF"/>
          <w:lang w:val="en-US" w:eastAsia="zh-CN" w:bidi="ar"/>
          <w14:textFill>
            <w14:solidFill>
              <w14:schemeClr w14:val="tx1"/>
            </w14:solidFill>
          </w14:textFill>
        </w:rPr>
        <w:t>You already know that consuming the right foods can boost your intake of minerals, vitamins, and nutrients. But there are a few out there that could also alleviate some of your most pesky daily problems, like hiccups or even rashes like eczema. Though it's important to keep in mind that serious conditions need the attention of a doctor, We can protect our health by ourself.</w:t>
      </w:r>
    </w:p>
    <w:p>
      <w:pPr>
        <w:pStyle w:val="9"/>
        <w:keepNext w:val="0"/>
        <w:keepLines w:val="0"/>
        <w:widowControl/>
        <w:suppressLineNumbers w:val="0"/>
        <w:shd w:val="clear" w:fill="FFFFFF"/>
        <w:spacing w:before="60" w:beforeAutospacing="0" w:after="180" w:afterAutospacing="0" w:line="360" w:lineRule="auto"/>
        <w:ind w:left="0" w:right="0" w:firstLine="0"/>
        <w:jc w:val="both"/>
        <w:rPr>
          <w:rFonts w:hint="default" w:ascii="Times New Roman" w:hAnsi="Times New Roman" w:eastAsia="Helvetica" w:cs="Times New Roman"/>
          <w:b w:val="0"/>
          <w:bCs/>
          <w:i w:val="0"/>
          <w:caps w:val="0"/>
          <w:color w:val="222222"/>
          <w:spacing w:val="0"/>
          <w:sz w:val="28"/>
          <w:szCs w:val="28"/>
          <w:lang w:val="en-US"/>
        </w:rPr>
      </w:pPr>
      <w:r>
        <w:rPr>
          <w:rFonts w:hint="default" w:ascii="Times New Roman" w:hAnsi="Times New Roman" w:eastAsia="Helvetica" w:cs="Times New Roman"/>
          <w:b w:val="0"/>
          <w:bCs/>
          <w:i w:val="0"/>
          <w:caps w:val="0"/>
          <w:color w:val="222222"/>
          <w:spacing w:val="0"/>
          <w:sz w:val="28"/>
          <w:szCs w:val="28"/>
          <w:shd w:val="clear" w:fill="FFFFFF"/>
        </w:rPr>
        <w:t>Ingredients used for hundreds of years</w:t>
      </w:r>
      <w:r>
        <w:rPr>
          <w:rFonts w:hint="default" w:eastAsia="Helvetica" w:cs="Times New Roman"/>
          <w:b w:val="0"/>
          <w:bCs/>
          <w:i w:val="0"/>
          <w:caps w:val="0"/>
          <w:color w:val="222222"/>
          <w:spacing w:val="0"/>
          <w:sz w:val="28"/>
          <w:szCs w:val="28"/>
          <w:shd w:val="clear" w:fill="FFFFFF"/>
          <w:lang w:val="en-US"/>
        </w:rPr>
        <w:t>:</w:t>
      </w:r>
    </w:p>
    <w:p>
      <w:pPr>
        <w:pStyle w:val="9"/>
        <w:keepNext w:val="0"/>
        <w:keepLines w:val="0"/>
        <w:widowControl/>
        <w:suppressLineNumbers w:val="0"/>
        <w:shd w:val="clear" w:fill="FFFFFF"/>
        <w:spacing w:before="60" w:beforeAutospacing="0" w:after="180" w:afterAutospacing="0" w:line="360" w:lineRule="auto"/>
        <w:ind w:left="0" w:right="0" w:firstLine="0"/>
        <w:jc w:val="both"/>
        <w:rPr>
          <w:rFonts w:hint="default" w:ascii="Times New Roman" w:hAnsi="Times New Roman" w:eastAsia="Helvetica" w:cs="Times New Roman"/>
          <w:i w:val="0"/>
          <w:caps w:val="0"/>
          <w:color w:val="222222"/>
          <w:spacing w:val="0"/>
          <w:sz w:val="24"/>
          <w:szCs w:val="24"/>
        </w:rPr>
      </w:pPr>
      <w:r>
        <w:rPr>
          <w:rFonts w:hint="default" w:ascii="Times New Roman" w:hAnsi="Times New Roman" w:eastAsia="Helvetica" w:cs="Times New Roman"/>
          <w:i w:val="0"/>
          <w:caps w:val="0"/>
          <w:color w:val="222222"/>
          <w:spacing w:val="0"/>
          <w:sz w:val="24"/>
          <w:szCs w:val="24"/>
          <w:shd w:val="clear" w:fill="FFFFFF"/>
        </w:rPr>
        <w:t>Those who have analyzed the substances found in natural remedies have noticed that the active ingredients in them are usually well-known organic plants, herbs and even vegetables and fruits. Finding and using these ingredients is simple, inexpensive and as we said before, they can help with a wide range of illnesses. These ingredients are sometimes used raw, but there are cases when they have to be boiled or cooked or mixed with essential oils.</w:t>
      </w:r>
    </w:p>
    <w:p>
      <w:pPr>
        <w:keepNext w:val="0"/>
        <w:keepLines w:val="0"/>
        <w:widowControl/>
        <w:suppressLineNumbers w:val="0"/>
        <w:shd w:val="clear" w:fill="FFFFFF"/>
        <w:spacing w:line="360" w:lineRule="auto"/>
        <w:ind w:left="0" w:firstLine="0"/>
        <w:jc w:val="both"/>
        <w:rPr>
          <w:rFonts w:hint="default" w:ascii="Times New Roman" w:hAnsi="Times New Roman" w:eastAsia="sans-serif" w:cs="Times New Roman"/>
          <w:i w:val="0"/>
          <w:caps w:val="0"/>
          <w:color w:val="000000" w:themeColor="text1"/>
          <w:spacing w:val="0"/>
          <w:kern w:val="0"/>
          <w:sz w:val="24"/>
          <w:szCs w:val="24"/>
          <w:shd w:val="clear" w:fill="FFFFFF"/>
          <w:lang w:val="en-US" w:eastAsia="zh-CN" w:bidi="ar"/>
          <w14:textFill>
            <w14:solidFill>
              <w14:schemeClr w14:val="tx1"/>
            </w14:solidFill>
          </w14:textFill>
        </w:rPr>
      </w:pPr>
      <w:r>
        <w:rPr>
          <w:rFonts w:eastAsia="Times New Roman"/>
          <w:b/>
          <w:bCs/>
          <w:sz w:val="32"/>
          <w:szCs w:val="32"/>
          <w:lang w:val="en-US"/>
        </w:rPr>
        <w:t>1</w:t>
      </w:r>
      <w:r>
        <w:rPr>
          <w:rFonts w:eastAsia="Times New Roman"/>
          <w:b/>
          <w:bCs/>
          <w:sz w:val="32"/>
          <w:szCs w:val="32"/>
        </w:rPr>
        <w:t>.</w:t>
      </w:r>
      <w:r>
        <w:rPr>
          <w:rFonts w:eastAsia="Times New Roman"/>
          <w:b/>
          <w:bCs/>
          <w:sz w:val="32"/>
          <w:szCs w:val="32"/>
          <w:lang w:val="en-US"/>
        </w:rPr>
        <w:t>2</w:t>
      </w:r>
      <w:r>
        <w:rPr>
          <w:rFonts w:eastAsia="Times New Roman"/>
          <w:b/>
          <w:bCs/>
          <w:sz w:val="32"/>
          <w:szCs w:val="32"/>
        </w:rPr>
        <w:t xml:space="preserve"> </w:t>
      </w:r>
      <w:r>
        <w:rPr>
          <w:rFonts w:hint="default" w:ascii="Times New Roman" w:hAnsi="Times New Roman" w:eastAsia="Georgia" w:cs="Times New Roman"/>
          <w:b/>
          <w:bCs/>
          <w:i w:val="0"/>
          <w:caps w:val="0"/>
          <w:color w:val="333333"/>
          <w:spacing w:val="0"/>
          <w:sz w:val="32"/>
          <w:szCs w:val="32"/>
          <w:shd w:val="clear" w:fill="FFFFFF"/>
        </w:rPr>
        <w:t xml:space="preserve"> the benefits of natural home remedies</w:t>
      </w:r>
    </w:p>
    <w:p>
      <w:pPr>
        <w:keepNext w:val="0"/>
        <w:keepLines w:val="0"/>
        <w:widowControl/>
        <w:suppressLineNumbers w:val="0"/>
        <w:shd w:val="clear" w:fill="FFFFFF"/>
        <w:spacing w:line="360" w:lineRule="auto"/>
        <w:ind w:left="0" w:firstLine="0"/>
        <w:jc w:val="both"/>
        <w:rPr>
          <w:rFonts w:hint="default" w:ascii="Georgia" w:hAnsi="Georgia" w:eastAsia="Georgia" w:cs="Georgia"/>
          <w:i w:val="0"/>
          <w:caps w:val="0"/>
          <w:color w:val="333333"/>
          <w:spacing w:val="0"/>
          <w:sz w:val="27"/>
          <w:szCs w:val="27"/>
          <w:shd w:val="clear" w:fill="FFFFFF"/>
          <w:lang w:val="en-US"/>
        </w:rPr>
      </w:pPr>
      <w:r>
        <w:rPr>
          <w:rFonts w:hint="default" w:ascii="Georgia" w:hAnsi="Georgia" w:eastAsia="Georgia" w:cs="Georgia"/>
          <w:i w:val="0"/>
          <w:caps w:val="0"/>
          <w:color w:val="333333"/>
          <w:spacing w:val="0"/>
          <w:sz w:val="27"/>
          <w:szCs w:val="27"/>
          <w:shd w:val="clear" w:fill="FFFFFF"/>
          <w:lang w:val="en-US"/>
        </w:rPr>
        <w:t>H</w:t>
      </w:r>
      <w:r>
        <w:rPr>
          <w:rFonts w:hint="default" w:ascii="Georgia" w:hAnsi="Georgia" w:eastAsia="Georgia" w:cs="Georgia"/>
          <w:i w:val="0"/>
          <w:caps w:val="0"/>
          <w:color w:val="333333"/>
          <w:spacing w:val="0"/>
          <w:sz w:val="27"/>
          <w:szCs w:val="27"/>
          <w:shd w:val="clear" w:fill="FFFFFF"/>
        </w:rPr>
        <w:t>ere are the benefits of natural home remedies</w:t>
      </w:r>
      <w:r>
        <w:rPr>
          <w:rFonts w:hint="default" w:ascii="Georgia" w:hAnsi="Georgia" w:eastAsia="Georgia" w:cs="Georgia"/>
          <w:i w:val="0"/>
          <w:caps w:val="0"/>
          <w:color w:val="333333"/>
          <w:spacing w:val="0"/>
          <w:sz w:val="27"/>
          <w:szCs w:val="27"/>
          <w:shd w:val="clear" w:fill="FFFFFF"/>
          <w:lang w:val="en-US"/>
        </w:rPr>
        <w:t>:</w:t>
      </w:r>
    </w:p>
    <w:p>
      <w:pPr>
        <w:keepNext w:val="0"/>
        <w:keepLines w:val="0"/>
        <w:widowControl/>
        <w:suppressLineNumbers w:val="0"/>
        <w:shd w:val="clear" w:fill="FFFFFF"/>
        <w:spacing w:line="360" w:lineRule="auto"/>
        <w:ind w:left="0" w:firstLine="0"/>
        <w:jc w:val="both"/>
        <w:rPr>
          <w:rFonts w:hint="default" w:ascii="Times New Roman" w:hAnsi="Times New Roman" w:eastAsia="Georgia" w:cs="Times New Roman"/>
          <w:b w:val="0"/>
          <w:bCs w:val="0"/>
          <w:i w:val="0"/>
          <w:caps w:val="0"/>
          <w:color w:val="333333"/>
          <w:spacing w:val="0"/>
          <w:sz w:val="24"/>
          <w:szCs w:val="24"/>
        </w:rPr>
      </w:pP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t>1. Cheap. Drugs manufactured by large pharmaceutical companies are expensive since they are processed, advertised, and marketed as a commercial commodity. On the other hand, natural home remedies are cheaper to produce.</w:t>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t>2. Clean. Since raw materials are the same ingredients you use for cooking, you are assured that these are clean. Compared to other medicinal products available commercially, you are assured how nature home remedies are made.</w:t>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t>3. Easy to find. Since natural home remedies require herbs, vegetables, fruits, and spices alone, finding one that is right for any type of minor illnesses is easy. In early days, when people grow several plants in their backyard, it is more likely that they have medicinal plants. Today, since more and more people are living in urban areas, medicinal plants, fruits, vegetables, and spices can easily be acquired in local supermarkets. Just look for ginger, garlic, thyme, honey, celery, lemon, apple, and thousands of other products in the fruit and vegetable areas could give you several medicinal benefits.</w:t>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t>4. Milder. Unlike over the counter syrups and medicines, natural home remedies are unspoiled, fresh, and of course natural. The medicinal contents are pure and directly attack the illness you are trying to cure. Since it is natural, it does not have strong components like over the counter medicines.</w:t>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t>5. More effective. Natural home remedies treat wide range of minor illnesses. A simple ginger, garlic or honey could treat several types of minor illnesses. Natural home remedies can treat abdomen pain, acidity, heartburn, pimples, acne scars, age spots, arthritis, athletes foot, backache, bad breath, baldness, fat belly, bites &amp; stings, bleeding gums, blood pressure, bruises, bronchitis, burns, sinus, canker sores, cold sores, common cold, constipation, leg cramps, cuts, depression, dandruff, diarrhea, swimmer's ear, ear infection, eczema, fat thighs, fat hips, flu, food poisoning, gingivitis, gout, hemorrhoids, heart exhaustion, piles, hiccups, head lice, indigestion, low blood sugar, migraine, headache, weak memory, mouth ulcers, nausea, obesity, peptic ulcers, hemorrhoids or piles, pimples, rheumatism, ringworms, sensitive teeth, skin allergies, snoring, sore throat, stretch marks, sun burns, tired eyes, toothache, water retention, warts, worms, wrinkles, yeast Infection, and more.</w:t>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t>6. Fewer side effects. Over the counter medicines contain several ingredients that attack the intended ailments however, it does not stop there. Such medications affect your other functions with their side effects. Most common of these is drowsiness. With natural home remedies, side effects are minimized since homemade remedies only contain pure medicinal purposes.</w:t>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r>
        <w:rPr>
          <w:rFonts w:hint="default" w:ascii="Times New Roman" w:hAnsi="Times New Roman" w:eastAsia="Georgia"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t>One thing to note though that while natural home remedies cure certain illness, modern medical treatments are still far better if you are treating major diseases. But one thing is for sure: if natural home remedies survived for no one knows how long, it is surely give effect in the easiest, fastest, safest, and cheapest way.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75" w:firstLine="0"/>
        <w:jc w:val="both"/>
        <w:rPr>
          <w:rFonts w:hint="default" w:ascii="Times New Roman" w:hAnsi="Times New Roman" w:cs="Times New Roman"/>
          <w:i w:val="0"/>
          <w:caps w:val="0"/>
          <w:color w:val="333333"/>
          <w:spacing w:val="0"/>
          <w:sz w:val="18"/>
          <w:szCs w:val="18"/>
        </w:rPr>
      </w:pPr>
      <w:ins w:id="0">
        <w:r>
          <w:rPr>
            <w:rFonts w:hint="default" w:ascii="Times New Roman" w:hAnsi="Times New Roman" w:eastAsia="SimSun" w:cs="Times New Roman"/>
            <w:b w:val="0"/>
            <w:bCs w:val="0"/>
            <w:i w:val="0"/>
            <w:caps w:val="0"/>
            <w:color w:val="000000" w:themeColor="text1"/>
            <w:spacing w:val="0"/>
            <w:kern w:val="0"/>
            <w:sz w:val="24"/>
            <w:szCs w:val="24"/>
            <w:shd w:val="clear" w:fill="FFFFFF"/>
            <w:lang w:val="en-US" w:eastAsia="zh-CN" w:bidi="ar"/>
            <w14:textFill>
              <w14:solidFill>
                <w14:schemeClr w14:val="tx1"/>
              </w14:solidFill>
            </w14:textFill>
          </w:rPr>
          <w:br w:type="textWrapping"/>
        </w:r>
      </w:ins>
    </w:p>
    <w:p>
      <w:pPr>
        <w:pStyle w:val="9"/>
        <w:keepNext w:val="0"/>
        <w:keepLines w:val="0"/>
        <w:widowControl/>
        <w:suppressLineNumbers w:val="0"/>
        <w:shd w:val="clear" w:fill="FFFFFF"/>
        <w:spacing w:before="60" w:beforeAutospacing="0" w:after="180" w:afterAutospacing="0"/>
        <w:ind w:left="0" w:right="0" w:firstLine="0"/>
        <w:jc w:val="both"/>
        <w:rPr>
          <w:rFonts w:hint="default" w:ascii="Times New Roman" w:hAnsi="Times New Roman" w:eastAsia="Helvetica" w:cs="Times New Roman"/>
          <w:i w:val="0"/>
          <w:caps w:val="0"/>
          <w:color w:val="222222"/>
          <w:spacing w:val="0"/>
          <w:sz w:val="28"/>
          <w:szCs w:val="28"/>
        </w:rPr>
      </w:pPr>
      <w:r>
        <w:rPr>
          <w:rFonts w:hint="default" w:eastAsia="Helvetica" w:cs="Times New Roman"/>
          <w:b/>
          <w:i w:val="0"/>
          <w:caps w:val="0"/>
          <w:color w:val="222222"/>
          <w:spacing w:val="0"/>
          <w:sz w:val="28"/>
          <w:szCs w:val="28"/>
          <w:shd w:val="clear" w:fill="FFFFFF"/>
          <w:lang w:val="en-US"/>
        </w:rPr>
        <w:t xml:space="preserve">1.2.1 </w:t>
      </w:r>
      <w:r>
        <w:rPr>
          <w:rFonts w:hint="default" w:ascii="Times New Roman" w:hAnsi="Times New Roman" w:eastAsia="Helvetica" w:cs="Times New Roman"/>
          <w:b/>
          <w:i w:val="0"/>
          <w:caps w:val="0"/>
          <w:color w:val="222222"/>
          <w:spacing w:val="0"/>
          <w:sz w:val="28"/>
          <w:szCs w:val="28"/>
          <w:shd w:val="clear" w:fill="FFFFFF"/>
        </w:rPr>
        <w:t>Support a healthy lifestyle</w:t>
      </w:r>
    </w:p>
    <w:p>
      <w:pPr>
        <w:pStyle w:val="9"/>
        <w:keepNext w:val="0"/>
        <w:keepLines w:val="0"/>
        <w:widowControl/>
        <w:suppressLineNumbers w:val="0"/>
        <w:shd w:val="clear" w:fill="FFFFFF"/>
        <w:spacing w:before="60" w:beforeAutospacing="0" w:after="180" w:afterAutospacing="0" w:line="360" w:lineRule="auto"/>
        <w:ind w:left="0" w:right="0" w:firstLine="0"/>
        <w:jc w:val="both"/>
        <w:rPr>
          <w:rFonts w:hint="default" w:ascii="Times New Roman" w:hAnsi="Times New Roman" w:eastAsia="Helvetica" w:cs="Times New Roman"/>
          <w:i w:val="0"/>
          <w:caps w:val="0"/>
          <w:color w:val="222222"/>
          <w:spacing w:val="0"/>
          <w:sz w:val="24"/>
          <w:szCs w:val="24"/>
          <w:shd w:val="clear" w:fill="FFFFFF"/>
        </w:rPr>
      </w:pPr>
      <w:r>
        <w:rPr>
          <w:rFonts w:hint="default" w:ascii="Times New Roman" w:hAnsi="Times New Roman" w:eastAsia="Helvetica" w:cs="Times New Roman"/>
          <w:i w:val="0"/>
          <w:caps w:val="0"/>
          <w:color w:val="222222"/>
          <w:spacing w:val="0"/>
          <w:sz w:val="24"/>
          <w:szCs w:val="24"/>
          <w:shd w:val="clear" w:fill="FFFFFF"/>
        </w:rPr>
        <w:t>People who are using natural remedies instead of prescription medications are probably already following a healthy lifestyle. These people are exercising on a regular basis, trying to reduce their fat and alcohol and tobacco intake. Let’s be clear, using natural remedies doesn’t mean that you will heal yourself quickly, but by implementing more elements of healthy living, you will definitely accelerate this process.</w:t>
      </w:r>
    </w:p>
    <w:p>
      <w:pPr>
        <w:pStyle w:val="2"/>
        <w:keepNext w:val="0"/>
        <w:keepLines w:val="0"/>
        <w:widowControl/>
        <w:suppressLineNumbers w:val="0"/>
        <w:spacing w:line="15" w:lineRule="atLeast"/>
        <w:ind w:left="0" w:firstLine="0"/>
        <w:jc w:val="both"/>
        <w:rPr>
          <w:rFonts w:hint="default" w:ascii="Times New Roman" w:hAnsi="Times New Roman" w:eastAsia="Verdana" w:cs="Times New Roman"/>
          <w:b/>
          <w:i w:val="0"/>
          <w:caps w:val="0"/>
          <w:color w:val="333132"/>
          <w:spacing w:val="-4"/>
          <w:sz w:val="32"/>
          <w:szCs w:val="32"/>
        </w:rPr>
      </w:pPr>
      <w:r>
        <w:rPr>
          <w:rFonts w:hint="default" w:ascii="Times New Roman" w:hAnsi="Times New Roman" w:eastAsia="Verdana" w:cs="Times New Roman"/>
          <w:b/>
          <w:i w:val="0"/>
          <w:caps w:val="0"/>
          <w:color w:val="333132"/>
          <w:spacing w:val="-4"/>
          <w:sz w:val="32"/>
          <w:szCs w:val="32"/>
          <w:lang w:val="en-US"/>
        </w:rPr>
        <w:t xml:space="preserve">1.2.2 </w:t>
      </w:r>
      <w:r>
        <w:rPr>
          <w:rFonts w:hint="default" w:ascii="Times New Roman" w:hAnsi="Times New Roman" w:eastAsia="Verdana" w:cs="Times New Roman"/>
          <w:b/>
          <w:i w:val="0"/>
          <w:caps w:val="0"/>
          <w:color w:val="333132"/>
          <w:spacing w:val="-4"/>
          <w:sz w:val="32"/>
          <w:szCs w:val="32"/>
        </w:rPr>
        <w:t>Take Care</w:t>
      </w:r>
    </w:p>
    <w:p>
      <w:pPr>
        <w:pStyle w:val="9"/>
        <w:keepNext w:val="0"/>
        <w:keepLines w:val="0"/>
        <w:widowControl/>
        <w:suppressLineNumbers w:val="0"/>
        <w:spacing w:line="360" w:lineRule="auto"/>
        <w:ind w:left="0" w:firstLine="0"/>
        <w:jc w:val="both"/>
        <w:rPr>
          <w:rFonts w:hint="default" w:ascii="Times New Roman" w:hAnsi="Times New Roman" w:eastAsia="Verdana" w:cs="Times New Roman"/>
          <w:i w:val="0"/>
          <w:caps w:val="0"/>
          <w:color w:val="444444"/>
          <w:spacing w:val="-4"/>
          <w:sz w:val="24"/>
          <w:szCs w:val="24"/>
        </w:rPr>
      </w:pPr>
      <w:r>
        <w:rPr>
          <w:rFonts w:hint="default" w:ascii="Times New Roman" w:hAnsi="Times New Roman" w:eastAsia="Verdana" w:cs="Times New Roman"/>
          <w:i w:val="0"/>
          <w:caps w:val="0"/>
          <w:color w:val="444444"/>
          <w:spacing w:val="-4"/>
          <w:sz w:val="24"/>
          <w:szCs w:val="24"/>
        </w:rPr>
        <w:t>No matter what you've heard or how badly you want relief, talk with your doctor or pharmacist before trying any home remedy. This is even more important if you take prescription or over-the-counter medications, because some can affect how drugs work. And keep in mind that many don’t have any research to back them up.</w:t>
      </w:r>
    </w:p>
    <w:p>
      <w:pPr>
        <w:pStyle w:val="9"/>
        <w:keepNext w:val="0"/>
        <w:keepLines w:val="0"/>
        <w:widowControl/>
        <w:suppressLineNumbers w:val="0"/>
        <w:shd w:val="clear" w:fill="FFFFFF"/>
        <w:spacing w:before="60" w:beforeAutospacing="0" w:after="180" w:afterAutospacing="0" w:line="360" w:lineRule="auto"/>
        <w:ind w:left="0" w:right="0" w:firstLine="0"/>
        <w:jc w:val="both"/>
        <w:rPr>
          <w:rFonts w:hint="default" w:ascii="Times New Roman" w:hAnsi="Times New Roman" w:eastAsia="Helvetica" w:cs="Times New Roman"/>
          <w:i w:val="0"/>
          <w:caps w:val="0"/>
          <w:color w:val="222222"/>
          <w:spacing w:val="0"/>
          <w:sz w:val="24"/>
          <w:szCs w:val="24"/>
          <w:shd w:val="clear" w:fill="FFFFFF"/>
        </w:rPr>
      </w:pPr>
    </w:p>
    <w:p>
      <w:pPr>
        <w:jc w:val="both"/>
        <w:rPr>
          <w:rFonts w:eastAsia="Times New Roman"/>
          <w:b/>
          <w:bCs/>
          <w:sz w:val="32"/>
          <w:szCs w:val="32"/>
        </w:rPr>
      </w:pPr>
      <w:r>
        <w:rPr>
          <w:rFonts w:eastAsia="Times New Roman"/>
          <w:b/>
          <w:bCs/>
          <w:sz w:val="32"/>
          <w:szCs w:val="32"/>
          <w:lang w:val="en-US"/>
        </w:rPr>
        <w:t>1</w:t>
      </w:r>
      <w:r>
        <w:rPr>
          <w:rFonts w:eastAsia="Times New Roman"/>
          <w:b/>
          <w:bCs/>
          <w:sz w:val="32"/>
          <w:szCs w:val="32"/>
        </w:rPr>
        <w:t>.</w:t>
      </w:r>
      <w:r>
        <w:rPr>
          <w:rFonts w:eastAsia="Times New Roman"/>
          <w:b/>
          <w:bCs/>
          <w:sz w:val="32"/>
          <w:szCs w:val="32"/>
          <w:lang w:val="en-US"/>
        </w:rPr>
        <w:t>3</w:t>
      </w:r>
      <w:r>
        <w:rPr>
          <w:rFonts w:eastAsia="Times New Roman"/>
          <w:b/>
          <w:bCs/>
          <w:sz w:val="32"/>
          <w:szCs w:val="32"/>
        </w:rPr>
        <w:t xml:space="preserve">  About Home Doctor Database</w:t>
      </w:r>
    </w:p>
    <w:p>
      <w:pPr>
        <w:jc w:val="both"/>
        <w:rPr>
          <w:rFonts w:eastAsia="Times New Roman"/>
          <w:b/>
          <w:bCs/>
          <w:sz w:val="32"/>
          <w:szCs w:val="32"/>
        </w:rPr>
      </w:pPr>
    </w:p>
    <w:p>
      <w:pPr>
        <w:spacing w:line="356" w:lineRule="auto"/>
        <w:jc w:val="both"/>
        <w:rPr>
          <w:rFonts w:eastAsia="Times New Roman"/>
          <w:sz w:val="24"/>
          <w:szCs w:val="24"/>
          <w:lang w:val="en-US"/>
        </w:rPr>
      </w:pPr>
      <w:r>
        <w:rPr>
          <w:rFonts w:eastAsia="Times New Roman"/>
          <w:sz w:val="24"/>
          <w:szCs w:val="24"/>
        </w:rPr>
        <w:t>The database that we have created is the one that holds the data about  diseases and medicines for those diseases , first-aid treatment  and  about users and admin, along with the other data such as reviews. We aim to implement the database in a simple, straightforward manner using operations such a Insert, Update and Delete</w:t>
      </w:r>
      <w:r>
        <w:rPr>
          <w:rFonts w:eastAsia="Times New Roman"/>
          <w:sz w:val="24"/>
          <w:szCs w:val="24"/>
          <w:lang w:val="en-US"/>
        </w:rPr>
        <w:t>.And user can search any medicnes or first aid treatment that he want to cure his diseases.</w:t>
      </w:r>
    </w:p>
    <w:p>
      <w:pPr>
        <w:spacing w:line="356" w:lineRule="auto"/>
        <w:jc w:val="both"/>
        <w:rPr>
          <w:rFonts w:eastAsia="Times New Roman"/>
          <w:sz w:val="24"/>
          <w:szCs w:val="24"/>
          <w:lang w:val="en-US"/>
        </w:rPr>
      </w:pPr>
    </w:p>
    <w:p>
      <w:pPr>
        <w:spacing w:line="360" w:lineRule="auto"/>
        <w:jc w:val="both"/>
        <w:rPr>
          <w:rFonts w:hint="default" w:ascii="Times New Roman" w:hAnsi="Times New Roman" w:eastAsia="SimSun" w:cs="Times New Roman"/>
          <w:i w:val="0"/>
          <w:caps w:val="0"/>
          <w:color w:val="000000"/>
          <w:spacing w:val="0"/>
          <w:sz w:val="24"/>
          <w:szCs w:val="24"/>
          <w:shd w:val="clear" w:fill="FFFFFF"/>
        </w:rPr>
      </w:pPr>
      <w:r>
        <w:rPr>
          <w:rFonts w:hint="default" w:ascii="Times New Roman" w:hAnsi="Times New Roman" w:eastAsia="SimSun" w:cs="Times New Roman"/>
          <w:i w:val="0"/>
          <w:caps w:val="0"/>
          <w:color w:val="000000"/>
          <w:spacing w:val="0"/>
          <w:sz w:val="24"/>
          <w:szCs w:val="24"/>
          <w:shd w:val="clear" w:fill="FFFFFF"/>
        </w:rPr>
        <w:t>Self-medication is a global phenomenon and potential contributor to human pathogen resistance to antibiotics. The adverse consequences of such practices should always be emphasized to the community and steps to curb it.</w:t>
      </w:r>
    </w:p>
    <w:p>
      <w:pPr>
        <w:spacing w:line="360" w:lineRule="auto"/>
        <w:jc w:val="both"/>
        <w:rPr>
          <w:rFonts w:hint="default" w:ascii="Times New Roman" w:hAnsi="Times New Roman" w:eastAsia="SimSun" w:cs="Times New Roman"/>
          <w:i w:val="0"/>
          <w:caps w:val="0"/>
          <w:color w:val="000000"/>
          <w:spacing w:val="0"/>
          <w:sz w:val="24"/>
          <w:szCs w:val="24"/>
          <w:shd w:val="clear" w:fill="FFFFFF"/>
          <w:lang w:val="en-US"/>
        </w:rPr>
      </w:pPr>
    </w:p>
    <w:p>
      <w:pPr>
        <w:spacing w:line="356" w:lineRule="auto"/>
        <w:jc w:val="both"/>
        <w:rPr>
          <w:sz w:val="20"/>
          <w:szCs w:val="20"/>
        </w:rPr>
      </w:pPr>
      <w:r>
        <w:rPr>
          <w:rFonts w:eastAsia="Times New Roman"/>
          <w:b/>
          <w:bCs/>
          <w:sz w:val="32"/>
          <w:szCs w:val="32"/>
        </w:rPr>
        <w:t>1.4</w:t>
      </w:r>
      <w:r>
        <w:rPr>
          <w:rFonts w:eastAsia="Times New Roman"/>
          <w:b/>
          <w:bCs/>
          <w:sz w:val="32"/>
          <w:szCs w:val="32"/>
        </w:rPr>
        <w:tab/>
      </w:r>
      <w:r>
        <w:rPr>
          <w:rFonts w:eastAsia="Times New Roman"/>
          <w:b/>
          <w:bCs/>
          <w:sz w:val="32"/>
          <w:szCs w:val="32"/>
        </w:rPr>
        <w:t>Objectives</w:t>
      </w:r>
    </w:p>
    <w:p>
      <w:pPr>
        <w:spacing w:line="360" w:lineRule="auto"/>
        <w:jc w:val="both"/>
        <w:rPr>
          <w:sz w:val="20"/>
          <w:szCs w:val="20"/>
        </w:rPr>
      </w:pPr>
      <w:r>
        <w:rPr>
          <w:rFonts w:eastAsia="Times New Roman"/>
          <w:sz w:val="24"/>
          <w:szCs w:val="24"/>
        </w:rPr>
        <w:t>The objectives of Home Doctor Database are:</w:t>
      </w:r>
    </w:p>
    <w:p>
      <w:pPr>
        <w:spacing w:line="360" w:lineRule="auto"/>
        <w:jc w:val="both"/>
        <w:rPr>
          <w:sz w:val="20"/>
          <w:szCs w:val="20"/>
        </w:rPr>
      </w:pPr>
    </w:p>
    <w:p>
      <w:pPr>
        <w:numPr>
          <w:ilvl w:val="0"/>
          <w:numId w:val="2"/>
        </w:numPr>
        <w:tabs>
          <w:tab w:val="left" w:pos="1440"/>
        </w:tabs>
        <w:spacing w:line="360" w:lineRule="auto"/>
        <w:ind w:left="1440" w:hanging="362"/>
        <w:jc w:val="both"/>
        <w:rPr>
          <w:rFonts w:ascii="MS PGothic" w:hAnsi="MS PGothic" w:eastAsia="MS PGothic" w:cs="MS PGothic"/>
          <w:sz w:val="48"/>
          <w:szCs w:val="48"/>
          <w:vertAlign w:val="superscript"/>
        </w:rPr>
      </w:pPr>
      <w:r>
        <w:rPr>
          <w:rFonts w:eastAsia="Times New Roman"/>
          <w:sz w:val="24"/>
          <w:szCs w:val="24"/>
        </w:rPr>
        <w:t>To provide a clear outlook on how a database works.</w:t>
      </w:r>
    </w:p>
    <w:p>
      <w:pPr>
        <w:numPr>
          <w:ilvl w:val="0"/>
          <w:numId w:val="2"/>
        </w:numPr>
        <w:tabs>
          <w:tab w:val="left" w:pos="1440"/>
        </w:tabs>
        <w:spacing w:line="360" w:lineRule="auto"/>
        <w:ind w:left="1440" w:hanging="362"/>
        <w:jc w:val="both"/>
        <w:rPr>
          <w:rFonts w:ascii="MS PGothic" w:hAnsi="MS PGothic" w:eastAsia="MS PGothic" w:cs="MS PGothic"/>
          <w:sz w:val="48"/>
          <w:szCs w:val="48"/>
          <w:vertAlign w:val="superscript"/>
        </w:rPr>
      </w:pPr>
      <w:r>
        <w:rPr>
          <w:rFonts w:eastAsia="Times New Roman"/>
          <w:sz w:val="24"/>
          <w:szCs w:val="19"/>
        </w:rPr>
        <w:t>To make a database that is simple yet efficient, without the complications</w:t>
      </w:r>
      <w:r>
        <w:rPr>
          <w:rFonts w:eastAsia="Times New Roman"/>
          <w:sz w:val="19"/>
          <w:szCs w:val="19"/>
        </w:rPr>
        <w:t>.</w:t>
      </w:r>
    </w:p>
    <w:p>
      <w:pPr>
        <w:numPr>
          <w:ilvl w:val="0"/>
          <w:numId w:val="2"/>
        </w:numPr>
        <w:tabs>
          <w:tab w:val="left" w:pos="1440"/>
        </w:tabs>
        <w:spacing w:line="360" w:lineRule="auto"/>
        <w:ind w:left="1440" w:hanging="362"/>
        <w:jc w:val="both"/>
        <w:rPr>
          <w:rFonts w:ascii="MS PGothic" w:hAnsi="MS PGothic" w:eastAsia="MS PGothic" w:cs="MS PGothic"/>
          <w:sz w:val="48"/>
          <w:szCs w:val="48"/>
          <w:vertAlign w:val="superscript"/>
        </w:rPr>
      </w:pPr>
      <w:r>
        <w:rPr>
          <w:rFonts w:eastAsia="Times New Roman"/>
          <w:sz w:val="24"/>
          <w:szCs w:val="24"/>
        </w:rPr>
        <w:t>To implement encapsulation of databases and provide the user with only the simple front end.</w:t>
      </w:r>
    </w:p>
    <w:p>
      <w:pPr>
        <w:numPr>
          <w:ilvl w:val="0"/>
          <w:numId w:val="2"/>
        </w:numPr>
        <w:tabs>
          <w:tab w:val="left" w:pos="1440"/>
        </w:tabs>
        <w:spacing w:line="360" w:lineRule="auto"/>
        <w:ind w:left="1440" w:right="20" w:hanging="362"/>
        <w:jc w:val="both"/>
        <w:rPr>
          <w:rFonts w:ascii="MS PGothic" w:hAnsi="MS PGothic" w:eastAsia="MS PGothic" w:cs="MS PGothic"/>
          <w:sz w:val="48"/>
          <w:szCs w:val="48"/>
          <w:vertAlign w:val="superscript"/>
        </w:rPr>
      </w:pPr>
      <w:r>
        <w:rPr>
          <w:rFonts w:eastAsia="Times New Roman"/>
          <w:sz w:val="24"/>
          <w:szCs w:val="24"/>
        </w:rPr>
        <w:t>To perform operations such as add, delete and submit, while reflecting changes in the database.</w:t>
      </w:r>
    </w:p>
    <w:p>
      <w:pPr>
        <w:tabs>
          <w:tab w:val="left" w:pos="7710"/>
        </w:tabs>
        <w:spacing w:before="30" w:after="0" w:line="360" w:lineRule="auto"/>
        <w:jc w:val="both"/>
        <w:rPr>
          <w:b/>
          <w:sz w:val="32"/>
          <w:szCs w:val="32"/>
        </w:rPr>
      </w:pPr>
    </w:p>
    <w:p>
      <w:pPr>
        <w:tabs>
          <w:tab w:val="left" w:pos="7710"/>
        </w:tabs>
        <w:spacing w:before="30" w:after="0" w:line="360" w:lineRule="auto"/>
        <w:jc w:val="both"/>
        <w:rPr>
          <w:b/>
          <w:sz w:val="32"/>
          <w:szCs w:val="32"/>
        </w:rPr>
      </w:pPr>
    </w:p>
    <w:p>
      <w:pPr>
        <w:spacing w:line="360" w:lineRule="auto"/>
        <w:jc w:val="both"/>
        <w:rPr>
          <w:rFonts w:eastAsia="Times New Roman"/>
          <w:b/>
          <w:bCs/>
          <w:sz w:val="36"/>
          <w:szCs w:val="36"/>
          <w:lang w:val="en-US"/>
        </w:rPr>
      </w:pPr>
      <w:r>
        <w:rPr>
          <w:rFonts w:eastAsia="Times New Roman"/>
          <w:b/>
          <w:bCs/>
          <w:sz w:val="36"/>
          <w:szCs w:val="36"/>
        </w:rPr>
        <w:t xml:space="preserve">Chapter </w:t>
      </w:r>
      <w:r>
        <w:rPr>
          <w:rFonts w:eastAsia="Times New Roman"/>
          <w:b/>
          <w:bCs/>
          <w:sz w:val="36"/>
          <w:szCs w:val="36"/>
          <w:lang w:val="en-US"/>
        </w:rPr>
        <w:t>2</w:t>
      </w:r>
    </w:p>
    <w:p>
      <w:pPr>
        <w:spacing w:line="360" w:lineRule="auto"/>
        <w:ind w:left="360"/>
        <w:jc w:val="center"/>
        <w:rPr>
          <w:rFonts w:eastAsia="Times New Roman"/>
          <w:b/>
          <w:bCs/>
          <w:sz w:val="36"/>
          <w:szCs w:val="36"/>
          <w:lang w:val="en-US"/>
        </w:rPr>
      </w:pPr>
      <w:r>
        <w:rPr>
          <w:rFonts w:eastAsia="Times New Roman"/>
          <w:b/>
          <w:bCs/>
          <w:sz w:val="36"/>
          <w:szCs w:val="36"/>
          <w:lang w:val="en-US"/>
        </w:rPr>
        <w:t>SYSTEM STUDY</w:t>
      </w:r>
    </w:p>
    <w:p>
      <w:pPr>
        <w:tabs>
          <w:tab w:val="left" w:pos="1060"/>
        </w:tabs>
        <w:spacing w:line="360" w:lineRule="auto"/>
        <w:jc w:val="both"/>
        <w:rPr>
          <w:sz w:val="20"/>
          <w:szCs w:val="20"/>
        </w:rPr>
      </w:pPr>
      <w:r>
        <w:rPr>
          <w:rFonts w:eastAsia="Times New Roman"/>
          <w:b/>
          <w:bCs/>
          <w:sz w:val="32"/>
          <w:szCs w:val="32"/>
          <w:lang w:val="en-US"/>
        </w:rPr>
        <w:t>2</w:t>
      </w:r>
      <w:r>
        <w:rPr>
          <w:rFonts w:eastAsia="Times New Roman"/>
          <w:b/>
          <w:bCs/>
          <w:sz w:val="32"/>
          <w:szCs w:val="32"/>
        </w:rPr>
        <w:t>.1</w:t>
      </w:r>
      <w:r>
        <w:rPr>
          <w:sz w:val="20"/>
          <w:szCs w:val="20"/>
        </w:rPr>
        <w:tab/>
      </w:r>
      <w:r>
        <w:rPr>
          <w:rFonts w:eastAsia="Times New Roman"/>
          <w:b/>
          <w:bCs/>
          <w:sz w:val="31"/>
          <w:szCs w:val="31"/>
        </w:rPr>
        <w:t>About Database Management</w:t>
      </w:r>
    </w:p>
    <w:p>
      <w:pPr>
        <w:spacing w:line="360" w:lineRule="auto"/>
        <w:jc w:val="both"/>
        <w:rPr>
          <w:sz w:val="24"/>
          <w:szCs w:val="24"/>
        </w:rPr>
      </w:pPr>
    </w:p>
    <w:p>
      <w:pPr>
        <w:spacing w:line="360" w:lineRule="auto"/>
        <w:ind w:left="360"/>
        <w:jc w:val="both"/>
        <w:rPr>
          <w:rFonts w:eastAsia="Times New Roman"/>
          <w:sz w:val="24"/>
          <w:szCs w:val="24"/>
        </w:rPr>
      </w:pPr>
      <w:r>
        <w:rPr>
          <w:rFonts w:eastAsia="Times New Roman"/>
          <w:b/>
          <w:bCs/>
          <w:sz w:val="32"/>
          <w:szCs w:val="32"/>
          <w:lang w:val="en-US"/>
        </w:rPr>
        <w:drawing>
          <wp:anchor distT="0" distB="0" distL="114300" distR="114300" simplePos="0" relativeHeight="251658240" behindDoc="0" locked="0" layoutInCell="1" allowOverlap="1">
            <wp:simplePos x="0" y="0"/>
            <wp:positionH relativeFrom="column">
              <wp:posOffset>609600</wp:posOffset>
            </wp:positionH>
            <wp:positionV relativeFrom="paragraph">
              <wp:posOffset>2336165</wp:posOffset>
            </wp:positionV>
            <wp:extent cx="5229225" cy="2941955"/>
            <wp:effectExtent l="0" t="0" r="9525" b="10795"/>
            <wp:wrapTopAndBottom/>
            <wp:docPr id="1" name="Picture 1" descr="111598-636875564218314102-16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11598-636875564218314102-16x9"/>
                    <pic:cNvPicPr>
                      <a:picLocks noChangeAspect="1"/>
                    </pic:cNvPicPr>
                  </pic:nvPicPr>
                  <pic:blipFill>
                    <a:blip r:embed="rId6"/>
                    <a:stretch>
                      <a:fillRect/>
                    </a:stretch>
                  </pic:blipFill>
                  <pic:spPr>
                    <a:xfrm>
                      <a:off x="0" y="0"/>
                      <a:ext cx="5229225" cy="2941955"/>
                    </a:xfrm>
                    <a:prstGeom prst="rect">
                      <a:avLst/>
                    </a:prstGeom>
                  </pic:spPr>
                </pic:pic>
              </a:graphicData>
            </a:graphic>
          </wp:anchor>
        </w:drawing>
      </w:r>
      <w:r>
        <w:rPr>
          <w:rFonts w:eastAsia="Times New Roman"/>
          <w:sz w:val="24"/>
          <w:szCs w:val="24"/>
        </w:rPr>
        <w:t xml:space="preserve">A database is structured collection of data. Thus, card indices, printed catalogues of archaeological artifacts and telephone directories are all examples of databases. Databases may be stored on a computer and examined using a program. These programs are often called `databases', but more strictly are database management systems (DMS). Just as a card index or catalogue has to be constructed carefully in order to be useful, so must a database on a computer. Similarly, just as there are many ways that a printed catalogue can be organized, there are many ways, or models, by which a computerized database may be organized. One of the most common and powerful models is the `relational' model, and programs which use </w:t>
      </w:r>
    </w:p>
    <w:p>
      <w:pPr>
        <w:tabs>
          <w:tab w:val="left" w:pos="1646"/>
        </w:tabs>
        <w:spacing w:before="30" w:after="0" w:line="360" w:lineRule="auto"/>
        <w:ind w:firstLine="2401" w:firstLineChars="1000"/>
        <w:jc w:val="both"/>
        <w:rPr>
          <w:b/>
          <w:color w:val="auto"/>
          <w:sz w:val="24"/>
          <w:szCs w:val="24"/>
        </w:rPr>
      </w:pPr>
      <w:r>
        <w:rPr>
          <w:b/>
          <w:color w:val="auto"/>
          <w:sz w:val="24"/>
          <w:szCs w:val="24"/>
        </w:rPr>
        <w:t xml:space="preserve">Figure </w:t>
      </w:r>
      <w:r>
        <w:rPr>
          <w:b/>
          <w:color w:val="auto"/>
          <w:sz w:val="24"/>
          <w:szCs w:val="24"/>
          <w:lang w:val="en-US"/>
        </w:rPr>
        <w:t>2</w:t>
      </w:r>
      <w:r>
        <w:rPr>
          <w:b/>
          <w:color w:val="auto"/>
          <w:sz w:val="24"/>
          <w:szCs w:val="24"/>
        </w:rPr>
        <w:t>.1</w:t>
      </w:r>
      <w:r>
        <w:rPr>
          <w:b/>
          <w:color w:val="auto"/>
          <w:sz w:val="24"/>
          <w:szCs w:val="24"/>
          <w:lang w:val="en-US"/>
        </w:rPr>
        <w:t xml:space="preserve"> Database management system</w:t>
      </w:r>
      <w:r>
        <w:rPr>
          <w:b/>
          <w:color w:val="auto"/>
          <w:sz w:val="24"/>
          <w:szCs w:val="24"/>
        </w:rPr>
        <w:t xml:space="preserve"> </w:t>
      </w:r>
    </w:p>
    <w:p>
      <w:pPr>
        <w:spacing w:line="360" w:lineRule="auto"/>
        <w:ind w:left="360"/>
        <w:jc w:val="both"/>
        <w:rPr>
          <w:rFonts w:eastAsia="Times New Roman"/>
          <w:sz w:val="24"/>
          <w:szCs w:val="24"/>
          <w:lang w:val="en-US"/>
        </w:rPr>
      </w:pPr>
    </w:p>
    <w:p>
      <w:pPr>
        <w:spacing w:line="360" w:lineRule="auto"/>
        <w:ind w:left="360"/>
        <w:jc w:val="both"/>
        <w:rPr>
          <w:rFonts w:eastAsia="Times New Roman"/>
          <w:sz w:val="24"/>
          <w:szCs w:val="24"/>
        </w:rPr>
      </w:pPr>
    </w:p>
    <w:p>
      <w:pPr>
        <w:spacing w:line="360" w:lineRule="auto"/>
        <w:ind w:left="360"/>
        <w:jc w:val="both"/>
        <w:rPr>
          <w:rFonts w:eastAsia="Times New Roman"/>
          <w:sz w:val="24"/>
          <w:szCs w:val="24"/>
        </w:rPr>
      </w:pPr>
    </w:p>
    <w:p>
      <w:pPr>
        <w:spacing w:line="360" w:lineRule="auto"/>
        <w:ind w:left="360"/>
        <w:jc w:val="both"/>
        <w:rPr>
          <w:rFonts w:eastAsia="Times New Roman"/>
          <w:sz w:val="24"/>
          <w:szCs w:val="24"/>
        </w:rPr>
      </w:pPr>
      <w:r>
        <w:rPr>
          <w:rFonts w:eastAsia="Times New Roman"/>
          <w:sz w:val="24"/>
          <w:szCs w:val="24"/>
        </w:rPr>
        <w:t>this model are known as relational database management systems (RDMS).Computer-based databases are usually organized into one or more tables. A table stores data in a format similar to a published table and consists of a series of rows and columns.</w:t>
      </w:r>
    </w:p>
    <w:p>
      <w:pPr>
        <w:spacing w:line="360" w:lineRule="auto"/>
        <w:ind w:left="360"/>
        <w:jc w:val="both"/>
        <w:rPr>
          <w:rFonts w:eastAsia="Times New Roman"/>
          <w:b/>
          <w:bCs/>
          <w:sz w:val="32"/>
          <w:szCs w:val="32"/>
          <w:lang w:val="en-US"/>
        </w:rPr>
      </w:pPr>
    </w:p>
    <w:p>
      <w:pPr>
        <w:spacing w:line="360" w:lineRule="auto"/>
        <w:jc w:val="both"/>
        <w:rPr>
          <w:sz w:val="20"/>
          <w:szCs w:val="20"/>
        </w:rPr>
      </w:pPr>
      <w:r>
        <w:rPr>
          <w:rFonts w:eastAsia="Times New Roman"/>
          <w:b/>
          <w:bCs/>
          <w:sz w:val="32"/>
          <w:szCs w:val="32"/>
          <w:lang w:val="en-US"/>
        </w:rPr>
        <w:t>2</w:t>
      </w:r>
      <w:r>
        <w:rPr>
          <w:rFonts w:eastAsia="Times New Roman"/>
          <w:b/>
          <w:bCs/>
          <w:sz w:val="32"/>
          <w:szCs w:val="32"/>
        </w:rPr>
        <w:t>.</w:t>
      </w:r>
      <w:r>
        <w:rPr>
          <w:rFonts w:eastAsia="Times New Roman"/>
          <w:b/>
          <w:bCs/>
          <w:sz w:val="32"/>
          <w:szCs w:val="32"/>
          <w:lang w:val="en-US"/>
        </w:rPr>
        <w:t>1</w:t>
      </w:r>
      <w:r>
        <w:rPr>
          <w:rFonts w:eastAsia="Times New Roman"/>
          <w:b/>
          <w:bCs/>
          <w:sz w:val="32"/>
          <w:szCs w:val="32"/>
        </w:rPr>
        <w:t>.1 About JDBC</w:t>
      </w:r>
    </w:p>
    <w:p>
      <w:pPr>
        <w:spacing w:line="360" w:lineRule="auto"/>
        <w:jc w:val="both"/>
        <w:rPr>
          <w:sz w:val="20"/>
          <w:szCs w:val="20"/>
        </w:rPr>
      </w:pPr>
    </w:p>
    <w:p>
      <w:pPr>
        <w:spacing w:line="360" w:lineRule="auto"/>
        <w:ind w:left="360" w:right="20" w:firstLine="60"/>
        <w:jc w:val="both"/>
        <w:rPr>
          <w:sz w:val="20"/>
          <w:szCs w:val="20"/>
        </w:rPr>
      </w:pPr>
      <w:r>
        <w:rPr>
          <w:rFonts w:eastAsia="Times New Roman"/>
          <w:sz w:val="24"/>
          <w:szCs w:val="24"/>
        </w:rPr>
        <w:t>Java Database Connectivity (JDBC) is an application programming interface (API) for the programming language Java, which defines how a client may access a database. It</w:t>
      </w:r>
    </w:p>
    <w:p>
      <w:pPr>
        <w:spacing w:line="360" w:lineRule="auto"/>
        <w:jc w:val="both"/>
        <w:rPr>
          <w:sz w:val="20"/>
          <w:szCs w:val="20"/>
        </w:rPr>
      </w:pPr>
    </w:p>
    <w:p>
      <w:pPr>
        <w:spacing w:line="360" w:lineRule="auto"/>
        <w:ind w:left="360"/>
        <w:jc w:val="both"/>
        <w:rPr>
          <w:sz w:val="20"/>
          <w:szCs w:val="20"/>
        </w:rPr>
      </w:pPr>
      <w:r>
        <w:rPr>
          <w:rFonts w:eastAsia="Times New Roman"/>
          <w:sz w:val="24"/>
          <w:szCs w:val="24"/>
        </w:rPr>
        <w:t>is Java based data access technology and used for Java database connectivity. It is part of the Java Standard Edition platform, from Oracle Corporation. It provides methods to query and update data in a database, and is oriented towards relational databases. A JDBC-to-ODBC bridge enables connections to any ODBC-accessible data source in the Java virtual machine (JVM) host environment</w:t>
      </w:r>
    </w:p>
    <w:p>
      <w:pPr>
        <w:spacing w:line="360" w:lineRule="auto"/>
        <w:jc w:val="left"/>
        <w:rPr>
          <w:sz w:val="20"/>
          <w:szCs w:val="20"/>
        </w:rPr>
      </w:pPr>
    </w:p>
    <w:p>
      <w:pPr>
        <w:spacing w:line="360" w:lineRule="auto"/>
        <w:ind w:left="480" w:leftChars="109" w:right="20" w:hanging="240" w:hangingChars="100"/>
        <w:jc w:val="left"/>
        <w:rPr>
          <w:rFonts w:eastAsia="Times New Roman"/>
          <w:sz w:val="24"/>
          <w:szCs w:val="24"/>
        </w:rPr>
      </w:pPr>
      <w:r>
        <w:rPr>
          <w:rFonts w:eastAsia="Times New Roman"/>
          <w:sz w:val="24"/>
          <w:szCs w:val="24"/>
        </w:rPr>
        <w:t xml:space="preserve">JDBC allows multiple implementations to exist and be used by the same application. </w:t>
      </w:r>
    </w:p>
    <w:p>
      <w:pPr>
        <w:spacing w:line="360" w:lineRule="auto"/>
        <w:ind w:left="240" w:leftChars="109" w:right="20" w:firstLine="0" w:firstLineChars="0"/>
        <w:jc w:val="left"/>
        <w:rPr>
          <w:rFonts w:eastAsia="Times New Roman"/>
          <w:sz w:val="24"/>
          <w:szCs w:val="24"/>
        </w:rPr>
      </w:pPr>
      <w:r>
        <w:rPr>
          <w:rFonts w:eastAsia="Times New Roman"/>
          <w:sz w:val="24"/>
          <w:szCs w:val="24"/>
        </w:rPr>
        <w:t xml:space="preserve">The API provides a mechanism for dynamically loading the correct Java packages and registering them with the JDBC Driver Manager. </w:t>
      </w:r>
    </w:p>
    <w:p>
      <w:pPr>
        <w:spacing w:line="360" w:lineRule="auto"/>
        <w:ind w:right="20" w:firstLine="240" w:firstLineChars="100"/>
        <w:jc w:val="left"/>
        <w:rPr>
          <w:sz w:val="20"/>
          <w:szCs w:val="20"/>
        </w:rPr>
      </w:pPr>
      <w:r>
        <w:rPr>
          <w:rFonts w:eastAsia="Times New Roman"/>
          <w:sz w:val="24"/>
          <w:szCs w:val="24"/>
        </w:rPr>
        <w:t>The Driver Manager is used as a connection factory for creating JDBC connections.</w:t>
      </w:r>
    </w:p>
    <w:p>
      <w:pPr>
        <w:spacing w:line="360" w:lineRule="auto"/>
        <w:jc w:val="both"/>
        <w:rPr>
          <w:sz w:val="20"/>
          <w:szCs w:val="20"/>
        </w:rPr>
      </w:pPr>
    </w:p>
    <w:p>
      <w:pPr>
        <w:spacing w:line="360" w:lineRule="auto"/>
        <w:ind w:left="360" w:firstLine="631"/>
        <w:jc w:val="both"/>
        <w:rPr>
          <w:rFonts w:eastAsia="Times New Roman"/>
          <w:sz w:val="24"/>
          <w:szCs w:val="24"/>
        </w:rPr>
      </w:pPr>
      <w:r>
        <w:rPr>
          <w:rFonts w:eastAsia="Times New Roman"/>
          <w:sz w:val="24"/>
          <w:szCs w:val="24"/>
        </w:rPr>
        <w:t>JDBC connections support creating and executing statements. These may be update statements such as SQL's CREATE, INSERT, UPDATE and DELETE, or they may be query statements such as SELECT. Additionally, stored procedures may be invoked through a JDBC connection.</w:t>
      </w:r>
    </w:p>
    <w:p>
      <w:pPr>
        <w:spacing w:line="360" w:lineRule="auto"/>
        <w:ind w:left="360"/>
        <w:jc w:val="both"/>
        <w:rPr>
          <w:sz w:val="20"/>
          <w:szCs w:val="20"/>
        </w:rPr>
      </w:pPr>
      <w:r>
        <w:rPr>
          <w:rFonts w:eastAsia="Times New Roman"/>
          <w:b/>
          <w:bCs/>
          <w:sz w:val="32"/>
          <w:szCs w:val="32"/>
          <w:lang w:val="en-US"/>
        </w:rPr>
        <w:t>2</w:t>
      </w:r>
      <w:r>
        <w:rPr>
          <w:rFonts w:eastAsia="Times New Roman"/>
          <w:b/>
          <w:bCs/>
          <w:sz w:val="32"/>
          <w:szCs w:val="32"/>
        </w:rPr>
        <w:t>.</w:t>
      </w:r>
      <w:r>
        <w:rPr>
          <w:rFonts w:eastAsia="Times New Roman"/>
          <w:b/>
          <w:bCs/>
          <w:sz w:val="32"/>
          <w:szCs w:val="32"/>
          <w:lang w:val="en-US"/>
        </w:rPr>
        <w:t>1</w:t>
      </w:r>
      <w:r>
        <w:rPr>
          <w:rFonts w:eastAsia="Times New Roman"/>
          <w:b/>
          <w:bCs/>
          <w:sz w:val="32"/>
          <w:szCs w:val="32"/>
        </w:rPr>
        <w:t>.</w:t>
      </w:r>
      <w:r>
        <w:rPr>
          <w:rFonts w:eastAsia="Times New Roman"/>
          <w:b/>
          <w:bCs/>
          <w:sz w:val="32"/>
          <w:szCs w:val="32"/>
          <w:lang w:val="en-US"/>
        </w:rPr>
        <w:t>2</w:t>
      </w:r>
      <w:r>
        <w:rPr>
          <w:rFonts w:eastAsia="Times New Roman"/>
          <w:b/>
          <w:bCs/>
          <w:sz w:val="32"/>
          <w:szCs w:val="32"/>
        </w:rPr>
        <w:t xml:space="preserve"> About DBMS</w:t>
      </w:r>
    </w:p>
    <w:p>
      <w:pPr>
        <w:spacing w:line="360" w:lineRule="auto"/>
        <w:jc w:val="both"/>
        <w:rPr>
          <w:sz w:val="20"/>
          <w:szCs w:val="20"/>
        </w:rPr>
      </w:pPr>
    </w:p>
    <w:p>
      <w:pPr>
        <w:spacing w:line="360" w:lineRule="auto"/>
        <w:ind w:left="360" w:right="20"/>
        <w:jc w:val="both"/>
        <w:rPr>
          <w:rFonts w:eastAsia="Times New Roman"/>
          <w:sz w:val="24"/>
          <w:szCs w:val="24"/>
        </w:rPr>
      </w:pPr>
      <w:r>
        <w:rPr>
          <w:rFonts w:eastAsia="Times New Roman"/>
          <w:sz w:val="24"/>
          <w:szCs w:val="24"/>
        </w:rPr>
        <w:t>A database-management system (DBMS) is a computer-software application that interacts with end-users, other applications, and the database itself to capture and analyze data. A general-purpose DBMS allows the definition, creation, querying, update, and administration of databases. Well-known DBMSs include MySQL, PostgreSQL, EnterpriseDB, MongoDB, MariaDB, Microsoft SQL Server, Oracle, Sybase, SAP HANA, MemSQL, SQLite and IBM DB2.</w:t>
      </w:r>
    </w:p>
    <w:p>
      <w:pPr>
        <w:spacing w:line="360" w:lineRule="auto"/>
        <w:ind w:left="360" w:right="20" w:firstLine="720" w:firstLineChars="300"/>
        <w:jc w:val="both"/>
        <w:rPr>
          <w:rFonts w:eastAsia="Times New Roman"/>
          <w:sz w:val="24"/>
          <w:szCs w:val="24"/>
        </w:rPr>
      </w:pPr>
      <w:r>
        <w:rPr>
          <w:rFonts w:eastAsia="Times New Roman"/>
          <w:sz w:val="24"/>
          <w:szCs w:val="24"/>
        </w:rPr>
        <w:t>A database is not generally portable across different DBMSs, but different DBMSs can interoperate by using standards such as SQL and ODBC or JDBC to allow a single application to work with more than one DBMS. Computer scientists may classify database-management systems according to the database models that they support; the most popular database systems since the 1980s have all supported the relational model - generally associated with the SQL language. Sometimes a DBMS is loosely referred to as a "database"</w:t>
      </w:r>
    </w:p>
    <w:p>
      <w:pPr>
        <w:spacing w:line="360" w:lineRule="auto"/>
        <w:jc w:val="both"/>
        <w:rPr>
          <w:sz w:val="20"/>
          <w:szCs w:val="20"/>
        </w:rPr>
      </w:pPr>
    </w:p>
    <w:p>
      <w:pPr>
        <w:spacing w:line="360" w:lineRule="auto"/>
        <w:ind w:left="360"/>
        <w:jc w:val="both"/>
        <w:rPr>
          <w:sz w:val="20"/>
          <w:szCs w:val="20"/>
        </w:rPr>
      </w:pPr>
      <w:r>
        <w:rPr>
          <w:rFonts w:eastAsia="Times New Roman"/>
          <w:b/>
          <w:bCs/>
          <w:sz w:val="32"/>
          <w:szCs w:val="32"/>
          <w:lang w:val="en-US"/>
        </w:rPr>
        <w:t>2.2</w:t>
      </w:r>
      <w:r>
        <w:rPr>
          <w:rFonts w:eastAsia="Times New Roman"/>
          <w:b/>
          <w:bCs/>
          <w:sz w:val="32"/>
          <w:szCs w:val="32"/>
        </w:rPr>
        <w:t xml:space="preserve"> About Swings</w:t>
      </w:r>
    </w:p>
    <w:p>
      <w:pPr>
        <w:spacing w:line="360" w:lineRule="auto"/>
        <w:jc w:val="both"/>
        <w:rPr>
          <w:sz w:val="20"/>
          <w:szCs w:val="20"/>
        </w:rPr>
      </w:pPr>
    </w:p>
    <w:p>
      <w:pPr>
        <w:spacing w:line="360" w:lineRule="auto"/>
        <w:ind w:left="360" w:right="20" w:firstLine="720" w:firstLineChars="300"/>
        <w:jc w:val="both"/>
        <w:rPr>
          <w:rFonts w:eastAsia="Times New Roman"/>
          <w:sz w:val="24"/>
          <w:szCs w:val="24"/>
        </w:rPr>
      </w:pPr>
      <w:r>
        <w:rPr>
          <w:rFonts w:eastAsia="Times New Roman"/>
          <w:sz w:val="24"/>
          <w:szCs w:val="24"/>
        </w:rPr>
        <w:t>Swing is a GUI widget toolkit for Java. It is part of Oracle's Java Foundation Classes (JFC) – an API for providing a graphical user interface (GUI) for Java programs. Swing was developed to provide a more sophisticated set of GUI components than the earlier Abstract Window Toolkit (AWT). Swing provides a native look and feel that emulates the look and feel of several platforms, and also supports a pluggable look and feel 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 Unlike AWT components, Swing components are not implemented by platform-specific code. Instead, they are written entirely in Java and therefore are platform-independent.</w:t>
      </w:r>
    </w:p>
    <w:p>
      <w:pPr>
        <w:tabs>
          <w:tab w:val="left" w:pos="375"/>
          <w:tab w:val="center" w:pos="4680"/>
        </w:tabs>
        <w:spacing w:before="30" w:after="0" w:line="360" w:lineRule="auto"/>
        <w:jc w:val="both"/>
        <w:rPr>
          <w:b/>
          <w:sz w:val="32"/>
          <w:szCs w:val="32"/>
          <w:lang w:val="en-US"/>
        </w:rPr>
      </w:pPr>
      <w:r>
        <w:rPr>
          <w:b/>
          <w:sz w:val="32"/>
          <w:szCs w:val="32"/>
        </w:rPr>
        <w:t xml:space="preserve">CHAPTER </w:t>
      </w:r>
      <w:r>
        <w:rPr>
          <w:b/>
          <w:sz w:val="32"/>
          <w:szCs w:val="32"/>
          <w:lang w:val="en-US"/>
        </w:rPr>
        <w:t>3</w:t>
      </w:r>
    </w:p>
    <w:p>
      <w:pPr>
        <w:spacing w:line="360" w:lineRule="auto"/>
        <w:ind w:left="3220"/>
        <w:jc w:val="both"/>
        <w:rPr>
          <w:rFonts w:eastAsia="Times New Roman"/>
          <w:b/>
          <w:bCs/>
          <w:sz w:val="36"/>
          <w:szCs w:val="36"/>
        </w:rPr>
      </w:pPr>
      <w:r>
        <w:rPr>
          <w:rFonts w:eastAsia="Times New Roman"/>
          <w:b/>
          <w:bCs/>
          <w:sz w:val="36"/>
          <w:szCs w:val="36"/>
        </w:rPr>
        <w:t>SYSTEM DESIGN</w:t>
      </w:r>
    </w:p>
    <w:p>
      <w:pPr>
        <w:tabs>
          <w:tab w:val="left" w:pos="2300"/>
        </w:tabs>
        <w:spacing w:line="360" w:lineRule="auto"/>
        <w:ind w:left="1600"/>
        <w:jc w:val="both"/>
        <w:rPr>
          <w:rFonts w:eastAsia="Times New Roman"/>
          <w:b/>
          <w:bCs/>
          <w:sz w:val="32"/>
          <w:szCs w:val="32"/>
        </w:rPr>
      </w:pPr>
    </w:p>
    <w:p>
      <w:pPr>
        <w:spacing w:line="360" w:lineRule="auto"/>
        <w:ind w:left="360"/>
        <w:jc w:val="both"/>
        <w:rPr>
          <w:sz w:val="20"/>
          <w:szCs w:val="20"/>
        </w:rPr>
      </w:pPr>
      <w:r>
        <w:rPr>
          <w:rFonts w:eastAsia="Times New Roman"/>
          <w:b/>
          <w:bCs/>
          <w:sz w:val="32"/>
          <w:szCs w:val="32"/>
          <w:lang w:val="en-US"/>
        </w:rPr>
        <w:t>3.1</w:t>
      </w:r>
      <w:r>
        <w:rPr>
          <w:rFonts w:eastAsia="Times New Roman"/>
          <w:b/>
          <w:bCs/>
          <w:sz w:val="32"/>
          <w:szCs w:val="32"/>
        </w:rPr>
        <w:t xml:space="preserve"> Problem Statement</w:t>
      </w:r>
    </w:p>
    <w:p>
      <w:pPr>
        <w:spacing w:line="360" w:lineRule="auto"/>
        <w:jc w:val="both"/>
        <w:rPr>
          <w:sz w:val="20"/>
          <w:szCs w:val="20"/>
        </w:rPr>
      </w:pPr>
    </w:p>
    <w:p>
      <w:pPr>
        <w:spacing w:line="360" w:lineRule="auto"/>
        <w:jc w:val="both"/>
        <w:rPr>
          <w:sz w:val="24"/>
          <w:szCs w:val="24"/>
        </w:rPr>
      </w:pPr>
      <w:r>
        <w:rPr>
          <w:sz w:val="24"/>
          <w:szCs w:val="24"/>
        </w:rPr>
        <w:t>The Home Doctor database is mainly for children whose parents are working  in office, teenagers, aged people, and many others . This software provides the information about diseases and their symptoms and ayurvedic home remedies for those diseases. Here we provide the ingredients information of the medicine and preparation methods the user have to prepare his medicine in his home itself and get treated. We mainly focus on herbal and other natural healing techniques.  We provide many other first –aid treatments and techniques. And we allow users to give his reviews.</w:t>
      </w:r>
    </w:p>
    <w:p>
      <w:pPr>
        <w:spacing w:line="360" w:lineRule="auto"/>
        <w:ind w:left="360" w:right="20" w:firstLine="720"/>
        <w:jc w:val="both"/>
        <w:rPr>
          <w:rFonts w:eastAsia="Times New Roman"/>
          <w:sz w:val="24"/>
          <w:szCs w:val="24"/>
        </w:rPr>
      </w:pPr>
    </w:p>
    <w:p>
      <w:pPr>
        <w:spacing w:line="360" w:lineRule="auto"/>
        <w:ind w:right="20"/>
        <w:jc w:val="both"/>
        <w:rPr>
          <w:rFonts w:eastAsia="Times New Roman"/>
          <w:sz w:val="24"/>
          <w:szCs w:val="24"/>
        </w:rPr>
      </w:pPr>
      <w:r>
        <w:rPr>
          <w:rFonts w:eastAsia="Times New Roman"/>
          <w:sz w:val="24"/>
          <w:szCs w:val="24"/>
        </w:rPr>
        <w:t>The aim of the Home Doctor database is to provide information about medicines. It Will take the operations searching medicines ,treatment techniques and allowing addition,and deletion of data in a very systematic and reliable manner.</w:t>
      </w:r>
    </w:p>
    <w:p>
      <w:pPr>
        <w:spacing w:line="360" w:lineRule="auto"/>
        <w:ind w:right="20"/>
        <w:jc w:val="both"/>
        <w:rPr>
          <w:sz w:val="20"/>
          <w:szCs w:val="20"/>
        </w:rPr>
      </w:pPr>
    </w:p>
    <w:p>
      <w:pPr>
        <w:spacing w:line="360" w:lineRule="auto"/>
        <w:jc w:val="both"/>
        <w:rPr>
          <w:sz w:val="20"/>
          <w:szCs w:val="20"/>
        </w:rPr>
      </w:pPr>
    </w:p>
    <w:p>
      <w:pPr>
        <w:spacing w:line="360" w:lineRule="auto"/>
        <w:ind w:right="20"/>
        <w:jc w:val="both"/>
        <w:rPr>
          <w:sz w:val="20"/>
          <w:szCs w:val="20"/>
        </w:rPr>
      </w:pPr>
      <w:r>
        <w:rPr>
          <w:rFonts w:eastAsia="Times New Roman"/>
          <w:sz w:val="24"/>
          <w:szCs w:val="24"/>
        </w:rPr>
        <w:t>Home Doctor database focuses on making the process of every single function easy so that it is understood by the user who have minimal knowledge about database management or programming. The program runs on Jscript, so it is necessary to have basic knowledge to run the IDE, but other than that, there is nothing that an end user needs to know since the databases are encapsulated but can be altered as per will of the end user.</w:t>
      </w:r>
    </w:p>
    <w:p>
      <w:pPr>
        <w:spacing w:line="360" w:lineRule="auto"/>
        <w:ind w:left="3220"/>
        <w:jc w:val="both"/>
        <w:rPr>
          <w:rFonts w:eastAsia="Times New Roman"/>
          <w:b/>
          <w:bCs/>
          <w:sz w:val="36"/>
          <w:szCs w:val="36"/>
        </w:rPr>
      </w:pPr>
    </w:p>
    <w:p>
      <w:pPr>
        <w:tabs>
          <w:tab w:val="left" w:pos="375"/>
          <w:tab w:val="center" w:pos="4680"/>
        </w:tabs>
        <w:spacing w:before="30" w:after="0" w:line="360" w:lineRule="auto"/>
        <w:jc w:val="both"/>
        <w:rPr>
          <w:b/>
          <w:sz w:val="32"/>
          <w:szCs w:val="32"/>
          <w:lang w:val="en-US"/>
        </w:rPr>
      </w:pPr>
    </w:p>
    <w:p>
      <w:pPr>
        <w:tabs>
          <w:tab w:val="left" w:pos="2300"/>
        </w:tabs>
        <w:spacing w:line="360" w:lineRule="auto"/>
        <w:jc w:val="both"/>
        <w:rPr>
          <w:rFonts w:eastAsia="Times New Roman"/>
          <w:b/>
          <w:bCs/>
          <w:sz w:val="32"/>
          <w:szCs w:val="32"/>
        </w:rPr>
      </w:pPr>
      <w:r>
        <w:rPr>
          <w:rFonts w:eastAsia="Times New Roman"/>
          <w:b/>
          <w:bCs/>
          <w:sz w:val="32"/>
          <w:szCs w:val="32"/>
          <w:lang w:val="en-US"/>
        </w:rPr>
        <w:drawing>
          <wp:anchor distT="0" distB="0" distL="114300" distR="114300" simplePos="0" relativeHeight="251666432" behindDoc="0" locked="0" layoutInCell="1" allowOverlap="1">
            <wp:simplePos x="0" y="0"/>
            <wp:positionH relativeFrom="column">
              <wp:posOffset>266700</wp:posOffset>
            </wp:positionH>
            <wp:positionV relativeFrom="paragraph">
              <wp:posOffset>771525</wp:posOffset>
            </wp:positionV>
            <wp:extent cx="5143500" cy="7279005"/>
            <wp:effectExtent l="0" t="0" r="0" b="17145"/>
            <wp:wrapTopAndBottom/>
            <wp:docPr id="18" name="Picture 18"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er"/>
                    <pic:cNvPicPr>
                      <a:picLocks noChangeAspect="1"/>
                    </pic:cNvPicPr>
                  </pic:nvPicPr>
                  <pic:blipFill>
                    <a:blip r:embed="rId7"/>
                    <a:stretch>
                      <a:fillRect/>
                    </a:stretch>
                  </pic:blipFill>
                  <pic:spPr>
                    <a:xfrm>
                      <a:off x="0" y="0"/>
                      <a:ext cx="5143500" cy="7279005"/>
                    </a:xfrm>
                    <a:prstGeom prst="rect">
                      <a:avLst/>
                    </a:prstGeom>
                  </pic:spPr>
                </pic:pic>
              </a:graphicData>
            </a:graphic>
          </wp:anchor>
        </w:drawing>
      </w:r>
      <w:r>
        <w:rPr>
          <w:rFonts w:eastAsia="Times New Roman"/>
          <w:b/>
          <w:bCs/>
          <w:sz w:val="32"/>
          <w:szCs w:val="32"/>
        </w:rPr>
        <w:t>3.</w:t>
      </w:r>
      <w:r>
        <w:rPr>
          <w:rFonts w:eastAsia="Times New Roman"/>
          <w:b/>
          <w:bCs/>
          <w:sz w:val="32"/>
          <w:szCs w:val="32"/>
          <w:lang w:val="en-US"/>
        </w:rPr>
        <w:t xml:space="preserve">2 </w:t>
      </w:r>
      <w:r>
        <w:rPr>
          <w:rFonts w:eastAsia="Times New Roman"/>
          <w:b/>
          <w:bCs/>
          <w:sz w:val="32"/>
          <w:szCs w:val="32"/>
        </w:rPr>
        <w:t>ER Diagram</w:t>
      </w:r>
    </w:p>
    <w:p>
      <w:pPr>
        <w:tabs>
          <w:tab w:val="left" w:pos="2300"/>
        </w:tabs>
        <w:spacing w:line="360" w:lineRule="auto"/>
        <w:jc w:val="both"/>
        <w:rPr>
          <w:rFonts w:eastAsia="Times New Roman"/>
          <w:b/>
          <w:bCs/>
          <w:sz w:val="32"/>
          <w:szCs w:val="32"/>
          <w:lang w:val="en-US"/>
        </w:rPr>
      </w:pPr>
    </w:p>
    <w:p>
      <w:pPr>
        <w:spacing w:line="290" w:lineRule="exact"/>
        <w:jc w:val="both"/>
        <w:rPr>
          <w:sz w:val="20"/>
          <w:szCs w:val="20"/>
        </w:rPr>
      </w:pPr>
    </w:p>
    <w:p>
      <w:pPr>
        <w:ind w:left="420"/>
        <w:jc w:val="both"/>
        <w:rPr>
          <w:sz w:val="20"/>
          <w:szCs w:val="20"/>
          <w:lang w:val="en-US"/>
        </w:rPr>
      </w:pPr>
      <w:r>
        <w:rPr>
          <w:rFonts w:eastAsia="Times New Roman"/>
          <w:b/>
          <w:bCs/>
          <w:sz w:val="28"/>
          <w:szCs w:val="28"/>
        </w:rPr>
        <w:t>3.</w:t>
      </w:r>
      <w:r>
        <w:rPr>
          <w:rFonts w:eastAsia="Times New Roman"/>
          <w:b/>
          <w:bCs/>
          <w:sz w:val="28"/>
          <w:szCs w:val="28"/>
          <w:lang w:val="en-US"/>
        </w:rPr>
        <w:t>2</w:t>
      </w:r>
      <w:r>
        <w:rPr>
          <w:rFonts w:eastAsia="Times New Roman"/>
          <w:b/>
          <w:bCs/>
          <w:sz w:val="28"/>
          <w:szCs w:val="28"/>
        </w:rPr>
        <w:t xml:space="preserve">.1 </w:t>
      </w:r>
      <w:r>
        <w:rPr>
          <w:rFonts w:eastAsia="Times New Roman"/>
          <w:b/>
          <w:bCs/>
          <w:sz w:val="28"/>
          <w:szCs w:val="28"/>
          <w:lang w:val="en-US"/>
        </w:rPr>
        <w:t>About E-R Diagram</w:t>
      </w:r>
    </w:p>
    <w:p>
      <w:pPr>
        <w:tabs>
          <w:tab w:val="left" w:pos="7710"/>
        </w:tabs>
        <w:spacing w:before="30" w:after="0" w:line="360" w:lineRule="auto"/>
        <w:jc w:val="both"/>
        <w:rPr>
          <w:b/>
          <w:sz w:val="32"/>
          <w:szCs w:val="32"/>
          <w:lang w:val="en-US"/>
        </w:rPr>
      </w:pPr>
    </w:p>
    <w:p>
      <w:pPr>
        <w:spacing w:line="358" w:lineRule="auto"/>
        <w:ind w:right="160"/>
        <w:jc w:val="both"/>
        <w:rPr>
          <w:rFonts w:eastAsia="Times New Roman"/>
          <w:sz w:val="24"/>
          <w:szCs w:val="24"/>
        </w:rPr>
      </w:pPr>
      <w:r>
        <w:rPr>
          <w:rFonts w:eastAsia="Times New Roman"/>
          <w:sz w:val="24"/>
          <w:szCs w:val="24"/>
        </w:rPr>
        <w:t>This ER (Entity Relationship) Diagram represents the model of Home Doctor system entity.the entity-relationship diagram of Home Doctor system shows all the visual instrument of data base table and the relations between diseases, medicines, first-aid treatment techniques etc. It used stucture data and to define the relationships between structured data groups of Home Doctor system functionalities.the main entities of Home Doctor system are diseases,medicines, problems,treatments,userdata and reviews.The details of disease and medicines is store into the  tables respective with all tables</w:t>
      </w:r>
      <w:r>
        <w:rPr>
          <w:rFonts w:eastAsia="Times New Roman"/>
          <w:sz w:val="24"/>
          <w:szCs w:val="24"/>
          <w:lang w:val="en-US"/>
        </w:rPr>
        <w:t>.</w:t>
      </w:r>
      <w:r>
        <w:rPr>
          <w:rFonts w:eastAsia="Times New Roman"/>
          <w:sz w:val="24"/>
          <w:szCs w:val="24"/>
        </w:rPr>
        <w:t>Each entity  contains primary key and foreign keys.there is one to one and one to many Relationships available between all the entities</w:t>
      </w:r>
      <w:r>
        <w:rPr>
          <w:rFonts w:eastAsia="Times New Roman"/>
          <w:sz w:val="24"/>
          <w:szCs w:val="24"/>
          <w:lang w:val="en-US"/>
        </w:rPr>
        <w:t>. A</w:t>
      </w:r>
      <w:r>
        <w:rPr>
          <w:rFonts w:eastAsia="Times New Roman"/>
          <w:sz w:val="24"/>
          <w:szCs w:val="24"/>
        </w:rPr>
        <w:t>ll the entities  are normalized and reduce duplicasy of records.</w:t>
      </w:r>
      <w:r>
        <w:rPr>
          <w:rFonts w:eastAsia="Times New Roman"/>
          <w:sz w:val="24"/>
          <w:szCs w:val="24"/>
          <w:lang w:val="en-US"/>
        </w:rPr>
        <w:t xml:space="preserve"> We </w:t>
      </w:r>
      <w:r>
        <w:rPr>
          <w:rFonts w:eastAsia="Times New Roman"/>
          <w:sz w:val="24"/>
          <w:szCs w:val="24"/>
        </w:rPr>
        <w:t xml:space="preserve">have implemented indexing on each tables of </w:t>
      </w:r>
      <w:r>
        <w:rPr>
          <w:rFonts w:eastAsia="Times New Roman"/>
          <w:sz w:val="24"/>
          <w:szCs w:val="24"/>
          <w:lang w:val="en-US"/>
        </w:rPr>
        <w:t>Home Doctor</w:t>
      </w:r>
      <w:r>
        <w:rPr>
          <w:rFonts w:eastAsia="Times New Roman"/>
          <w:sz w:val="24"/>
          <w:szCs w:val="24"/>
        </w:rPr>
        <w:t xml:space="preserve"> system tables for fast query execution.</w:t>
      </w:r>
    </w:p>
    <w:p>
      <w:pPr>
        <w:numPr>
          <w:ilvl w:val="0"/>
          <w:numId w:val="3"/>
        </w:numPr>
        <w:spacing w:line="354" w:lineRule="auto"/>
        <w:ind w:left="420" w:leftChars="0" w:right="20" w:hanging="420" w:firstLineChars="0"/>
        <w:jc w:val="both"/>
        <w:rPr>
          <w:rFonts w:eastAsia="Times New Roman"/>
          <w:sz w:val="24"/>
          <w:szCs w:val="24"/>
        </w:rPr>
      </w:pPr>
      <w:r>
        <w:rPr>
          <w:rFonts w:eastAsia="Times New Roman"/>
          <w:sz w:val="24"/>
          <w:szCs w:val="24"/>
          <w:lang w:val="en-US"/>
        </w:rPr>
        <w:t xml:space="preserve">Users and Diseases are Connected by a relationship called </w:t>
      </w:r>
      <w:r>
        <w:rPr>
          <w:rFonts w:hint="default" w:eastAsia="Times New Roman"/>
          <w:sz w:val="24"/>
          <w:szCs w:val="24"/>
          <w:lang w:val="en-US"/>
        </w:rPr>
        <w:t>“Search ” and the cardinality Relation Between them is 1:N</w:t>
      </w:r>
    </w:p>
    <w:p>
      <w:pPr>
        <w:numPr>
          <w:ilvl w:val="0"/>
          <w:numId w:val="3"/>
        </w:numPr>
        <w:spacing w:line="354" w:lineRule="auto"/>
        <w:ind w:left="420" w:leftChars="0" w:right="20" w:hanging="420" w:firstLineChars="0"/>
        <w:jc w:val="both"/>
        <w:rPr>
          <w:rFonts w:eastAsia="Times New Roman"/>
          <w:sz w:val="24"/>
          <w:szCs w:val="24"/>
        </w:rPr>
      </w:pPr>
      <w:r>
        <w:rPr>
          <w:rFonts w:eastAsia="Times New Roman"/>
          <w:sz w:val="24"/>
          <w:szCs w:val="24"/>
          <w:lang w:val="en-US"/>
        </w:rPr>
        <w:t xml:space="preserve">Users and Problem are Connected by a relationship called </w:t>
      </w:r>
      <w:r>
        <w:rPr>
          <w:rFonts w:hint="default" w:eastAsia="Times New Roman"/>
          <w:sz w:val="24"/>
          <w:szCs w:val="24"/>
          <w:lang w:val="en-US"/>
        </w:rPr>
        <w:t>“Have ” and the cardinality Relation Between them is 1:N</w:t>
      </w:r>
    </w:p>
    <w:p>
      <w:pPr>
        <w:numPr>
          <w:ilvl w:val="0"/>
          <w:numId w:val="3"/>
        </w:numPr>
        <w:spacing w:line="354" w:lineRule="auto"/>
        <w:ind w:left="420" w:leftChars="0" w:right="20" w:hanging="420" w:firstLineChars="0"/>
        <w:jc w:val="both"/>
        <w:rPr>
          <w:rFonts w:eastAsia="Times New Roman"/>
          <w:sz w:val="24"/>
          <w:szCs w:val="24"/>
        </w:rPr>
      </w:pPr>
      <w:r>
        <w:rPr>
          <w:rFonts w:eastAsia="Times New Roman"/>
          <w:sz w:val="24"/>
          <w:szCs w:val="24"/>
          <w:lang w:val="en-US"/>
        </w:rPr>
        <w:t xml:space="preserve">Users and Problem are Connected by a relationship called </w:t>
      </w:r>
      <w:r>
        <w:rPr>
          <w:rFonts w:hint="default" w:eastAsia="Times New Roman"/>
          <w:sz w:val="24"/>
          <w:szCs w:val="24"/>
          <w:lang w:val="en-US"/>
        </w:rPr>
        <w:t>“Have ” and the cardinality Relation Between them is 1:N</w:t>
      </w:r>
    </w:p>
    <w:p>
      <w:pPr>
        <w:numPr>
          <w:ilvl w:val="0"/>
          <w:numId w:val="3"/>
        </w:numPr>
        <w:spacing w:line="354" w:lineRule="auto"/>
        <w:ind w:left="420" w:leftChars="0" w:right="20" w:hanging="420" w:firstLineChars="0"/>
        <w:jc w:val="both"/>
        <w:rPr>
          <w:rFonts w:eastAsia="Times New Roman"/>
          <w:sz w:val="24"/>
          <w:szCs w:val="24"/>
        </w:rPr>
      </w:pPr>
      <w:r>
        <w:rPr>
          <w:rFonts w:eastAsia="Times New Roman"/>
          <w:sz w:val="24"/>
          <w:szCs w:val="24"/>
          <w:lang w:val="en-US"/>
        </w:rPr>
        <w:t xml:space="preserve">Treatment and Problem are Connected by a relationship called </w:t>
      </w:r>
      <w:r>
        <w:rPr>
          <w:rFonts w:hint="default" w:eastAsia="Times New Roman"/>
          <w:sz w:val="24"/>
          <w:szCs w:val="24"/>
          <w:lang w:val="en-US"/>
        </w:rPr>
        <w:t>“Treated ” and the cardinality Relation Between them is 1:1</w:t>
      </w:r>
    </w:p>
    <w:p>
      <w:pPr>
        <w:numPr>
          <w:ilvl w:val="0"/>
          <w:numId w:val="3"/>
        </w:numPr>
        <w:spacing w:line="354" w:lineRule="auto"/>
        <w:ind w:left="420" w:leftChars="0" w:right="20" w:hanging="420" w:firstLineChars="0"/>
        <w:jc w:val="both"/>
        <w:rPr>
          <w:rFonts w:eastAsia="Times New Roman"/>
          <w:sz w:val="24"/>
          <w:szCs w:val="24"/>
        </w:rPr>
      </w:pPr>
      <w:r>
        <w:rPr>
          <w:rFonts w:eastAsia="Times New Roman"/>
          <w:sz w:val="24"/>
          <w:szCs w:val="24"/>
          <w:lang w:val="en-US"/>
        </w:rPr>
        <w:t xml:space="preserve">Diseases and Medicine are Connected by a relationship called </w:t>
      </w:r>
      <w:r>
        <w:rPr>
          <w:rFonts w:hint="default" w:eastAsia="Times New Roman"/>
          <w:sz w:val="24"/>
          <w:szCs w:val="24"/>
          <w:lang w:val="en-US"/>
        </w:rPr>
        <w:t>“Cured_by ” and the cardinality Relation Between them is N:N</w:t>
      </w:r>
    </w:p>
    <w:p>
      <w:pPr>
        <w:numPr>
          <w:ilvl w:val="0"/>
          <w:numId w:val="3"/>
        </w:numPr>
        <w:spacing w:line="354" w:lineRule="auto"/>
        <w:ind w:left="420" w:leftChars="0" w:right="20" w:hanging="420" w:firstLineChars="0"/>
        <w:jc w:val="both"/>
        <w:rPr>
          <w:rFonts w:eastAsia="Times New Roman"/>
          <w:sz w:val="24"/>
          <w:szCs w:val="24"/>
        </w:rPr>
      </w:pPr>
      <w:r>
        <w:rPr>
          <w:rFonts w:eastAsia="Times New Roman"/>
          <w:sz w:val="24"/>
          <w:szCs w:val="24"/>
          <w:lang w:val="en-US"/>
        </w:rPr>
        <w:t xml:space="preserve">Users and Reviews are Connected by a relationship called </w:t>
      </w:r>
      <w:r>
        <w:rPr>
          <w:rFonts w:hint="default" w:eastAsia="Times New Roman"/>
          <w:sz w:val="24"/>
          <w:szCs w:val="24"/>
          <w:lang w:val="en-US"/>
        </w:rPr>
        <w:t>“Gives ” and the cardinality Relation Between them is 1:1</w:t>
      </w:r>
    </w:p>
    <w:p>
      <w:pPr>
        <w:numPr>
          <w:ilvl w:val="0"/>
          <w:numId w:val="0"/>
        </w:numPr>
        <w:spacing w:line="354" w:lineRule="auto"/>
        <w:ind w:leftChars="0" w:right="20" w:rightChars="0"/>
        <w:jc w:val="both"/>
        <w:rPr>
          <w:rFonts w:eastAsia="Times New Roman"/>
          <w:sz w:val="24"/>
          <w:szCs w:val="24"/>
        </w:rPr>
      </w:pPr>
    </w:p>
    <w:p>
      <w:pPr>
        <w:spacing w:line="360" w:lineRule="auto"/>
        <w:jc w:val="both"/>
        <w:rPr>
          <w:rFonts w:eastAsia="Times New Roman"/>
          <w:b/>
          <w:bCs/>
          <w:sz w:val="32"/>
          <w:szCs w:val="32"/>
        </w:rPr>
      </w:pPr>
      <w:r>
        <w:rPr>
          <w:rFonts w:eastAsia="Times New Roman"/>
          <w:b/>
          <w:bCs/>
          <w:sz w:val="32"/>
          <w:szCs w:val="32"/>
        </w:rPr>
        <w:t>3.</w:t>
      </w:r>
      <w:r>
        <w:rPr>
          <w:rFonts w:eastAsia="Times New Roman"/>
          <w:b/>
          <w:bCs/>
          <w:sz w:val="32"/>
          <w:szCs w:val="32"/>
          <w:lang w:val="en-US"/>
        </w:rPr>
        <w:t>3</w:t>
      </w:r>
      <w:r>
        <w:rPr>
          <w:rFonts w:eastAsia="Times New Roman"/>
          <w:b/>
          <w:bCs/>
          <w:sz w:val="32"/>
          <w:szCs w:val="32"/>
        </w:rPr>
        <w:t xml:space="preserve"> Schema Diagram</w:t>
      </w:r>
    </w:p>
    <w:p>
      <w:pPr>
        <w:spacing w:line="360" w:lineRule="auto"/>
        <w:jc w:val="both"/>
        <w:rPr>
          <w:rFonts w:eastAsia="Times New Roman"/>
          <w:b/>
          <w:bCs/>
          <w:sz w:val="32"/>
          <w:szCs w:val="32"/>
          <w:lang w:val="en-US"/>
        </w:rPr>
      </w:pPr>
      <w:r>
        <w:rPr>
          <w:rFonts w:eastAsia="Times New Roman"/>
          <w:b/>
          <w:bCs/>
          <w:sz w:val="32"/>
          <w:szCs w:val="32"/>
          <w:lang w:val="en-US"/>
        </w:rPr>
        <w:drawing>
          <wp:inline distT="0" distB="0" distL="114300" distR="114300">
            <wp:extent cx="5667375" cy="6067425"/>
            <wp:effectExtent l="0" t="0" r="9525" b="9525"/>
            <wp:docPr id="21" name="Picture 2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titled"/>
                    <pic:cNvPicPr>
                      <a:picLocks noChangeAspect="1"/>
                    </pic:cNvPicPr>
                  </pic:nvPicPr>
                  <pic:blipFill>
                    <a:blip r:embed="rId8"/>
                    <a:srcRect b="24347"/>
                    <a:stretch>
                      <a:fillRect/>
                    </a:stretch>
                  </pic:blipFill>
                  <pic:spPr>
                    <a:xfrm>
                      <a:off x="0" y="0"/>
                      <a:ext cx="5667375" cy="6067425"/>
                    </a:xfrm>
                    <a:prstGeom prst="rect">
                      <a:avLst/>
                    </a:prstGeom>
                  </pic:spPr>
                </pic:pic>
              </a:graphicData>
            </a:graphic>
          </wp:inline>
        </w:drawing>
      </w:r>
    </w:p>
    <w:p>
      <w:pPr>
        <w:tabs>
          <w:tab w:val="left" w:pos="7710"/>
        </w:tabs>
        <w:spacing w:before="30" w:after="0" w:line="360" w:lineRule="auto"/>
        <w:jc w:val="both"/>
        <w:rPr>
          <w:rFonts w:ascii="Lucida Console" w:hAnsi="Lucida Console"/>
          <w:b/>
          <w:color w:val="FF0000"/>
          <w:sz w:val="32"/>
          <w:szCs w:val="32"/>
        </w:rPr>
      </w:pPr>
      <w:r>
        <w:rPr>
          <w:sz w:val="32"/>
        </w:rPr>
        <mc:AlternateContent>
          <mc:Choice Requires="wps">
            <w:drawing>
              <wp:anchor distT="0" distB="0" distL="114300" distR="114300" simplePos="0" relativeHeight="251660288" behindDoc="0" locked="0" layoutInCell="1" allowOverlap="1">
                <wp:simplePos x="0" y="0"/>
                <wp:positionH relativeFrom="column">
                  <wp:posOffset>1066800</wp:posOffset>
                </wp:positionH>
                <wp:positionV relativeFrom="paragraph">
                  <wp:posOffset>304800</wp:posOffset>
                </wp:positionV>
                <wp:extent cx="1828800" cy="182880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pPr>
                            <w:r>
                              <w:rPr>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84pt;margin-top:24pt;height:144pt;width:144pt;mso-wrap-distance-bottom:0pt;mso-wrap-distance-top:0pt;mso-wrap-style:none;z-index:251660288;mso-width-relative:page;mso-height-relative:page;" filled="f" stroked="f" coordsize="21600,21600" o:gfxdata="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JhcqizWAAAACgEAAA8AAAAAAAAAAQAgAAAAIgAAAGRy&#10;cy9kb3ducmV2LnhtbFBLAQIUABQAAAAIAIdO4kAmBEUoBwIAABYEAAAOAAAAAAAAAAEAIAAAACUB&#10;AABkcnMvZTJvRG9jLnhtbFBLBQYAAAAABgAGAFkBAACeBQAAAAA=&#10;">
                <v:fill on="f" focussize="0,0"/>
                <v:stroke on="f" weight="0.5pt"/>
                <v:imagedata o:title=""/>
                <o:lock v:ext="edit" aspectratio="f"/>
                <v:textbox style="mso-fit-shape-to-text:t;">
                  <w:txbxContent>
                    <w:p>
                      <w:pPr>
                        <w:rPr>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pPr>
                      <w:r>
                        <w:rPr>
                          <w:b/>
                          <w:bCs/>
                          <w:color w:val="000000" w:themeColor="text1"/>
                          <w:sz w:val="72"/>
                          <w:szCs w:val="72"/>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v:textbox>
                <w10:wrap type="topAndBottom"/>
              </v:shape>
            </w:pict>
          </mc:Fallback>
        </mc:AlternateContent>
      </w:r>
      <w:r>
        <w:rPr>
          <w:b/>
          <w:sz w:val="24"/>
          <w:szCs w:val="32"/>
        </w:rPr>
        <w:t xml:space="preserve">Figure </w:t>
      </w:r>
      <w:r>
        <w:rPr>
          <w:b/>
          <w:sz w:val="24"/>
          <w:szCs w:val="32"/>
          <w:lang w:val="en-US"/>
        </w:rPr>
        <w:t>3</w:t>
      </w:r>
      <w:r>
        <w:rPr>
          <w:b/>
          <w:sz w:val="24"/>
          <w:szCs w:val="32"/>
        </w:rPr>
        <w:t>.2 Relational Schema Diagram Showing the Primary key and Foreign relationships</w:t>
      </w:r>
    </w:p>
    <w:p>
      <w:pPr>
        <w:tabs>
          <w:tab w:val="left" w:pos="7710"/>
        </w:tabs>
        <w:spacing w:before="30" w:after="0" w:line="360" w:lineRule="auto"/>
        <w:jc w:val="both"/>
        <w:rPr>
          <w:b/>
          <w:sz w:val="20"/>
          <w:szCs w:val="20"/>
        </w:rPr>
      </w:pPr>
    </w:p>
    <w:p>
      <w:pPr>
        <w:spacing w:line="360" w:lineRule="auto"/>
        <w:jc w:val="both"/>
        <w:rPr>
          <w:rFonts w:eastAsia="Times New Roman"/>
          <w:b/>
          <w:bCs/>
          <w:sz w:val="36"/>
          <w:szCs w:val="36"/>
        </w:rPr>
      </w:pPr>
    </w:p>
    <w:p>
      <w:pPr>
        <w:spacing w:line="360" w:lineRule="auto"/>
        <w:jc w:val="both"/>
        <w:rPr>
          <w:sz w:val="20"/>
          <w:szCs w:val="20"/>
        </w:rPr>
      </w:pPr>
      <w:r>
        <w:rPr>
          <w:rFonts w:eastAsia="Times New Roman"/>
          <w:b/>
          <w:bCs/>
          <w:sz w:val="36"/>
          <w:szCs w:val="36"/>
        </w:rPr>
        <w:t>Chapter 4</w:t>
      </w:r>
    </w:p>
    <w:p>
      <w:pPr>
        <w:spacing w:line="360" w:lineRule="auto"/>
        <w:jc w:val="both"/>
        <w:rPr>
          <w:sz w:val="20"/>
          <w:szCs w:val="20"/>
        </w:rPr>
      </w:pPr>
    </w:p>
    <w:p>
      <w:pPr>
        <w:spacing w:line="360" w:lineRule="auto"/>
        <w:ind w:firstLine="720" w:firstLineChars="200"/>
        <w:jc w:val="both"/>
        <w:rPr>
          <w:sz w:val="20"/>
          <w:szCs w:val="20"/>
        </w:rPr>
      </w:pPr>
      <w:r>
        <w:rPr>
          <w:rFonts w:eastAsia="Times New Roman"/>
          <w:b/>
          <w:bCs/>
          <w:sz w:val="36"/>
          <w:szCs w:val="36"/>
        </w:rPr>
        <w:t>SYSTEM IMPLEMENTATION</w:t>
      </w:r>
    </w:p>
    <w:p>
      <w:pPr>
        <w:spacing w:line="360" w:lineRule="auto"/>
        <w:jc w:val="both"/>
        <w:rPr>
          <w:sz w:val="20"/>
          <w:szCs w:val="20"/>
        </w:rPr>
      </w:pPr>
    </w:p>
    <w:p>
      <w:pPr>
        <w:spacing w:line="360" w:lineRule="auto"/>
        <w:ind w:left="360"/>
        <w:jc w:val="both"/>
        <w:rPr>
          <w:rFonts w:eastAsia="Times New Roman"/>
          <w:b/>
          <w:bCs/>
          <w:sz w:val="32"/>
          <w:szCs w:val="32"/>
        </w:rPr>
      </w:pPr>
      <w:r>
        <w:rPr>
          <w:rFonts w:eastAsia="Times New Roman"/>
          <w:b/>
          <w:bCs/>
          <w:sz w:val="32"/>
          <w:szCs w:val="32"/>
        </w:rPr>
        <w:t>4.1 Modules</w:t>
      </w:r>
    </w:p>
    <w:p>
      <w:pPr>
        <w:spacing w:line="360" w:lineRule="auto"/>
        <w:ind w:left="360"/>
        <w:jc w:val="both"/>
        <w:rPr>
          <w:rFonts w:eastAsia="Times New Roman"/>
          <w:sz w:val="28"/>
          <w:szCs w:val="28"/>
        </w:rPr>
      </w:pPr>
      <w:r>
        <w:rPr>
          <w:rFonts w:eastAsia="Times New Roman"/>
          <w:sz w:val="28"/>
          <w:szCs w:val="28"/>
        </w:rPr>
        <w:t xml:space="preserve">There are </w:t>
      </w:r>
      <w:r>
        <w:rPr>
          <w:rFonts w:eastAsia="Times New Roman"/>
          <w:sz w:val="28"/>
          <w:szCs w:val="28"/>
          <w:lang w:val="en-US"/>
        </w:rPr>
        <w:t>five</w:t>
      </w:r>
      <w:r>
        <w:rPr>
          <w:rFonts w:eastAsia="Times New Roman"/>
          <w:sz w:val="28"/>
          <w:szCs w:val="28"/>
        </w:rPr>
        <w:t xml:space="preserve"> main modules in the database.</w:t>
      </w:r>
    </w:p>
    <w:p>
      <w:pPr>
        <w:spacing w:line="360" w:lineRule="auto"/>
        <w:ind w:left="360"/>
        <w:jc w:val="both"/>
        <w:rPr>
          <w:rFonts w:eastAsia="Times New Roman"/>
          <w:sz w:val="28"/>
          <w:szCs w:val="28"/>
        </w:rPr>
      </w:pPr>
      <w:r>
        <w:rPr>
          <w:rFonts w:eastAsia="Times New Roman"/>
          <w:sz w:val="28"/>
          <w:szCs w:val="28"/>
        </w:rPr>
        <w:t>Module 1: Registration Module.</w:t>
      </w:r>
    </w:p>
    <w:p>
      <w:pPr>
        <w:spacing w:line="360" w:lineRule="auto"/>
        <w:ind w:left="360"/>
        <w:jc w:val="both"/>
        <w:rPr>
          <w:sz w:val="20"/>
          <w:szCs w:val="20"/>
        </w:rPr>
      </w:pPr>
      <w:r>
        <w:rPr>
          <w:rFonts w:eastAsia="Times New Roman"/>
          <w:sz w:val="24"/>
          <w:szCs w:val="24"/>
        </w:rPr>
        <w:t>This table holds the registration details of user. In this table we have the following attributes:</w:t>
      </w:r>
    </w:p>
    <w:p>
      <w:pPr>
        <w:numPr>
          <w:ilvl w:val="0"/>
          <w:numId w:val="4"/>
        </w:numPr>
        <w:tabs>
          <w:tab w:val="left" w:pos="720"/>
        </w:tabs>
        <w:spacing w:line="360" w:lineRule="auto"/>
        <w:ind w:left="720" w:hanging="362"/>
        <w:jc w:val="both"/>
        <w:rPr>
          <w:rFonts w:ascii="MS PGothic" w:hAnsi="MS PGothic" w:eastAsia="MS PGothic" w:cs="MS PGothic"/>
          <w:sz w:val="24"/>
          <w:szCs w:val="24"/>
          <w:vertAlign w:val="superscript"/>
        </w:rPr>
      </w:pPr>
      <w:r>
        <w:rPr>
          <w:rFonts w:eastAsia="Times New Roman"/>
          <w:sz w:val="24"/>
          <w:szCs w:val="24"/>
        </w:rPr>
        <w:t>Name - Text Field</w:t>
      </w:r>
    </w:p>
    <w:p>
      <w:pPr>
        <w:numPr>
          <w:ilvl w:val="0"/>
          <w:numId w:val="4"/>
        </w:numPr>
        <w:tabs>
          <w:tab w:val="left" w:pos="720"/>
        </w:tabs>
        <w:spacing w:line="360" w:lineRule="auto"/>
        <w:ind w:left="720" w:hanging="362"/>
        <w:jc w:val="both"/>
        <w:rPr>
          <w:rFonts w:ascii="MS PGothic" w:hAnsi="MS PGothic" w:eastAsia="MS PGothic" w:cs="MS PGothic"/>
          <w:sz w:val="24"/>
          <w:szCs w:val="24"/>
          <w:vertAlign w:val="superscript"/>
        </w:rPr>
      </w:pPr>
      <w:r>
        <w:rPr>
          <w:rFonts w:eastAsia="Times New Roman"/>
          <w:sz w:val="24"/>
          <w:szCs w:val="24"/>
          <w:lang w:val="en-US"/>
        </w:rPr>
        <w:t>User</w:t>
      </w:r>
      <w:r>
        <w:rPr>
          <w:rFonts w:eastAsia="Times New Roman"/>
          <w:sz w:val="24"/>
          <w:szCs w:val="24"/>
        </w:rPr>
        <w:t>Name - Text Field</w:t>
      </w:r>
    </w:p>
    <w:p>
      <w:pPr>
        <w:numPr>
          <w:ilvl w:val="0"/>
          <w:numId w:val="4"/>
        </w:numPr>
        <w:tabs>
          <w:tab w:val="left" w:pos="720"/>
        </w:tabs>
        <w:spacing w:line="360" w:lineRule="auto"/>
        <w:ind w:left="720" w:hanging="362"/>
        <w:jc w:val="both"/>
        <w:rPr>
          <w:rFonts w:ascii="MS PGothic" w:hAnsi="MS PGothic" w:eastAsia="MS PGothic" w:cs="MS PGothic"/>
          <w:sz w:val="24"/>
          <w:szCs w:val="24"/>
          <w:vertAlign w:val="superscript"/>
        </w:rPr>
      </w:pPr>
      <w:r>
        <w:rPr>
          <w:rFonts w:eastAsia="Times New Roman"/>
          <w:sz w:val="24"/>
          <w:szCs w:val="24"/>
        </w:rPr>
        <w:t>Password - Password Field</w:t>
      </w:r>
    </w:p>
    <w:p>
      <w:pPr>
        <w:numPr>
          <w:ilvl w:val="0"/>
          <w:numId w:val="4"/>
        </w:numPr>
        <w:tabs>
          <w:tab w:val="left" w:pos="720"/>
        </w:tabs>
        <w:spacing w:line="360" w:lineRule="auto"/>
        <w:ind w:left="720" w:hanging="362"/>
        <w:jc w:val="both"/>
        <w:rPr>
          <w:rFonts w:ascii="MS PGothic" w:hAnsi="MS PGothic" w:eastAsia="MS PGothic" w:cs="MS PGothic"/>
          <w:sz w:val="24"/>
          <w:szCs w:val="24"/>
          <w:vertAlign w:val="superscript"/>
        </w:rPr>
      </w:pPr>
      <w:r>
        <w:rPr>
          <w:rFonts w:eastAsia="Times New Roman"/>
          <w:sz w:val="24"/>
          <w:szCs w:val="24"/>
          <w:lang w:val="en-US"/>
        </w:rPr>
        <w:t xml:space="preserve">Confirm </w:t>
      </w:r>
      <w:r>
        <w:rPr>
          <w:rFonts w:eastAsia="Times New Roman"/>
          <w:sz w:val="24"/>
          <w:szCs w:val="24"/>
        </w:rPr>
        <w:t>Password - Password Field</w:t>
      </w:r>
    </w:p>
    <w:p>
      <w:pPr>
        <w:numPr>
          <w:ilvl w:val="0"/>
          <w:numId w:val="4"/>
        </w:numPr>
        <w:tabs>
          <w:tab w:val="left" w:pos="720"/>
        </w:tabs>
        <w:spacing w:line="360" w:lineRule="auto"/>
        <w:ind w:left="720" w:hanging="362"/>
        <w:jc w:val="both"/>
        <w:rPr>
          <w:rFonts w:ascii="MS PGothic" w:hAnsi="MS PGothic" w:eastAsia="MS PGothic" w:cs="MS PGothic"/>
          <w:sz w:val="24"/>
          <w:szCs w:val="24"/>
          <w:vertAlign w:val="superscript"/>
        </w:rPr>
      </w:pPr>
      <w:r>
        <w:rPr>
          <w:rFonts w:eastAsia="Times New Roman"/>
          <w:sz w:val="24"/>
          <w:szCs w:val="24"/>
          <w:lang w:val="en-US"/>
        </w:rPr>
        <w:t>Age</w:t>
      </w:r>
      <w:r>
        <w:rPr>
          <w:rFonts w:eastAsia="Times New Roman"/>
          <w:sz w:val="24"/>
          <w:szCs w:val="24"/>
        </w:rPr>
        <w:t xml:space="preserve"> - Text Field</w:t>
      </w:r>
    </w:p>
    <w:p>
      <w:pPr>
        <w:numPr>
          <w:ilvl w:val="0"/>
          <w:numId w:val="4"/>
        </w:numPr>
        <w:tabs>
          <w:tab w:val="left" w:pos="720"/>
        </w:tabs>
        <w:spacing w:line="360" w:lineRule="auto"/>
        <w:ind w:left="720" w:hanging="362"/>
        <w:jc w:val="both"/>
        <w:rPr>
          <w:rFonts w:ascii="MS PGothic" w:hAnsi="MS PGothic" w:eastAsia="MS PGothic" w:cs="MS PGothic"/>
          <w:sz w:val="24"/>
          <w:szCs w:val="24"/>
          <w:vertAlign w:val="superscript"/>
        </w:rPr>
      </w:pPr>
      <w:r>
        <w:rPr>
          <w:rFonts w:eastAsia="Times New Roman"/>
          <w:sz w:val="24"/>
          <w:szCs w:val="24"/>
        </w:rPr>
        <w:t>Email  - Text Field</w:t>
      </w:r>
    </w:p>
    <w:p>
      <w:pPr>
        <w:spacing w:line="360" w:lineRule="auto"/>
        <w:ind w:firstLine="360" w:firstLineChars="150"/>
        <w:jc w:val="both"/>
        <w:rPr>
          <w:rFonts w:eastAsia="Times New Roman"/>
          <w:sz w:val="24"/>
          <w:szCs w:val="24"/>
        </w:rPr>
      </w:pPr>
      <w:r>
        <w:rPr>
          <w:rFonts w:eastAsia="Times New Roman"/>
          <w:sz w:val="24"/>
          <w:szCs w:val="24"/>
        </w:rPr>
        <w:t>These attributes are stored in the database with the name REGISTER.</w:t>
      </w:r>
    </w:p>
    <w:p>
      <w:pPr>
        <w:ind w:left="360"/>
        <w:jc w:val="both"/>
        <w:rPr>
          <w:rFonts w:eastAsia="Times New Roman"/>
          <w:sz w:val="28"/>
          <w:szCs w:val="28"/>
        </w:rPr>
      </w:pPr>
      <w:r>
        <w:rPr>
          <w:rFonts w:eastAsia="Times New Roman"/>
          <w:sz w:val="28"/>
          <w:szCs w:val="28"/>
        </w:rPr>
        <w:t xml:space="preserve">Module 2: </w:t>
      </w:r>
      <w:r>
        <w:rPr>
          <w:rFonts w:eastAsia="Times New Roman"/>
          <w:sz w:val="28"/>
          <w:szCs w:val="28"/>
          <w:lang w:val="en-US"/>
        </w:rPr>
        <w:t>Disease</w:t>
      </w:r>
      <w:r>
        <w:rPr>
          <w:rFonts w:eastAsia="Times New Roman"/>
          <w:sz w:val="28"/>
          <w:szCs w:val="28"/>
        </w:rPr>
        <w:t xml:space="preserve"> Module.</w:t>
      </w:r>
    </w:p>
    <w:p>
      <w:pPr>
        <w:ind w:left="360"/>
        <w:jc w:val="both"/>
        <w:rPr>
          <w:rFonts w:eastAsia="Times New Roman"/>
          <w:sz w:val="28"/>
          <w:szCs w:val="28"/>
        </w:rPr>
      </w:pPr>
    </w:p>
    <w:p>
      <w:pPr>
        <w:spacing w:line="360" w:lineRule="auto"/>
        <w:ind w:left="360"/>
        <w:jc w:val="both"/>
        <w:rPr>
          <w:rFonts w:eastAsia="Times New Roman"/>
          <w:sz w:val="24"/>
          <w:szCs w:val="24"/>
        </w:rPr>
      </w:pPr>
      <w:r>
        <w:rPr>
          <w:rFonts w:eastAsia="Times New Roman"/>
          <w:sz w:val="24"/>
          <w:szCs w:val="24"/>
        </w:rPr>
        <w:t xml:space="preserve">This table holds the </w:t>
      </w:r>
      <w:r>
        <w:rPr>
          <w:rFonts w:eastAsia="Times New Roman"/>
          <w:sz w:val="24"/>
          <w:szCs w:val="24"/>
          <w:lang w:val="en-US"/>
        </w:rPr>
        <w:t>disease</w:t>
      </w:r>
      <w:r>
        <w:rPr>
          <w:rFonts w:eastAsia="Times New Roman"/>
          <w:sz w:val="24"/>
          <w:szCs w:val="24"/>
        </w:rPr>
        <w:t xml:space="preserve"> details. In this table we have the following attributes:</w:t>
      </w:r>
    </w:p>
    <w:p>
      <w:pPr>
        <w:spacing w:line="360" w:lineRule="auto"/>
        <w:ind w:left="360"/>
        <w:jc w:val="both"/>
        <w:rPr>
          <w:rFonts w:eastAsia="Times New Roman"/>
          <w:sz w:val="24"/>
          <w:szCs w:val="24"/>
          <w:lang w:val="en-US"/>
        </w:rPr>
      </w:pPr>
      <w:r>
        <w:rPr>
          <w:rFonts w:eastAsia="Times New Roman"/>
          <w:sz w:val="24"/>
          <w:szCs w:val="24"/>
          <w:lang w:val="en-US"/>
        </w:rPr>
        <w:t>* Disease name</w:t>
      </w:r>
    </w:p>
    <w:p>
      <w:pPr>
        <w:spacing w:line="360" w:lineRule="auto"/>
        <w:ind w:left="360"/>
        <w:jc w:val="both"/>
        <w:rPr>
          <w:rFonts w:eastAsia="Times New Roman"/>
          <w:sz w:val="24"/>
          <w:szCs w:val="24"/>
          <w:lang w:val="en-US"/>
        </w:rPr>
      </w:pPr>
      <w:r>
        <w:rPr>
          <w:rFonts w:eastAsia="Times New Roman"/>
          <w:sz w:val="24"/>
          <w:szCs w:val="24"/>
          <w:lang w:val="en-US"/>
        </w:rPr>
        <w:t>* Disease ID</w:t>
      </w:r>
    </w:p>
    <w:p>
      <w:pPr>
        <w:spacing w:line="360" w:lineRule="auto"/>
        <w:ind w:left="360"/>
        <w:jc w:val="both"/>
        <w:rPr>
          <w:rFonts w:eastAsia="Times New Roman"/>
          <w:sz w:val="24"/>
          <w:szCs w:val="24"/>
          <w:lang w:val="en-US"/>
        </w:rPr>
      </w:pPr>
      <w:r>
        <w:rPr>
          <w:rFonts w:eastAsia="Times New Roman"/>
          <w:sz w:val="24"/>
          <w:szCs w:val="24"/>
          <w:lang w:val="en-US"/>
        </w:rPr>
        <w:t>* Disease Symptoms</w:t>
      </w:r>
    </w:p>
    <w:p>
      <w:pPr>
        <w:spacing w:line="360" w:lineRule="auto"/>
        <w:ind w:left="360"/>
        <w:jc w:val="both"/>
        <w:rPr>
          <w:rFonts w:eastAsia="Times New Roman"/>
          <w:sz w:val="24"/>
          <w:szCs w:val="24"/>
          <w:lang w:val="en-US"/>
        </w:rPr>
      </w:pPr>
    </w:p>
    <w:p>
      <w:pPr>
        <w:ind w:left="360"/>
        <w:jc w:val="both"/>
        <w:rPr>
          <w:rFonts w:eastAsia="Times New Roman"/>
          <w:sz w:val="28"/>
          <w:szCs w:val="28"/>
        </w:rPr>
      </w:pPr>
      <w:r>
        <w:rPr>
          <w:rFonts w:eastAsia="Times New Roman"/>
          <w:sz w:val="28"/>
          <w:szCs w:val="28"/>
        </w:rPr>
        <w:t xml:space="preserve">Module </w:t>
      </w:r>
      <w:r>
        <w:rPr>
          <w:rFonts w:eastAsia="Times New Roman"/>
          <w:sz w:val="28"/>
          <w:szCs w:val="28"/>
          <w:lang w:val="en-US"/>
        </w:rPr>
        <w:t>3</w:t>
      </w:r>
      <w:r>
        <w:rPr>
          <w:rFonts w:eastAsia="Times New Roman"/>
          <w:sz w:val="28"/>
          <w:szCs w:val="28"/>
        </w:rPr>
        <w:t xml:space="preserve">: </w:t>
      </w:r>
      <w:r>
        <w:rPr>
          <w:rFonts w:eastAsia="Times New Roman"/>
          <w:sz w:val="28"/>
          <w:szCs w:val="28"/>
          <w:lang w:val="en-US"/>
        </w:rPr>
        <w:t>Medicine</w:t>
      </w:r>
      <w:r>
        <w:rPr>
          <w:rFonts w:eastAsia="Times New Roman"/>
          <w:sz w:val="28"/>
          <w:szCs w:val="28"/>
        </w:rPr>
        <w:t xml:space="preserve"> Module.</w:t>
      </w:r>
    </w:p>
    <w:p>
      <w:pPr>
        <w:ind w:left="360"/>
        <w:jc w:val="both"/>
        <w:rPr>
          <w:rFonts w:eastAsia="Times New Roman"/>
          <w:sz w:val="28"/>
          <w:szCs w:val="28"/>
        </w:rPr>
      </w:pPr>
    </w:p>
    <w:p>
      <w:pPr>
        <w:spacing w:line="360" w:lineRule="auto"/>
        <w:ind w:left="360"/>
        <w:jc w:val="both"/>
        <w:rPr>
          <w:rFonts w:eastAsia="Times New Roman"/>
          <w:sz w:val="24"/>
          <w:szCs w:val="24"/>
        </w:rPr>
      </w:pPr>
      <w:r>
        <w:rPr>
          <w:rFonts w:eastAsia="Times New Roman"/>
          <w:sz w:val="24"/>
          <w:szCs w:val="24"/>
        </w:rPr>
        <w:t xml:space="preserve">This table holds the </w:t>
      </w:r>
      <w:r>
        <w:rPr>
          <w:rFonts w:eastAsia="Times New Roman"/>
          <w:sz w:val="24"/>
          <w:szCs w:val="24"/>
          <w:lang w:val="en-US"/>
        </w:rPr>
        <w:t>disease</w:t>
      </w:r>
      <w:r>
        <w:rPr>
          <w:rFonts w:eastAsia="Times New Roman"/>
          <w:sz w:val="24"/>
          <w:szCs w:val="24"/>
        </w:rPr>
        <w:t xml:space="preserve"> details. In this table we have the following attributes:</w:t>
      </w:r>
    </w:p>
    <w:p>
      <w:pPr>
        <w:spacing w:line="360" w:lineRule="auto"/>
        <w:ind w:left="360"/>
        <w:jc w:val="both"/>
        <w:rPr>
          <w:rFonts w:eastAsia="Times New Roman"/>
          <w:sz w:val="24"/>
          <w:szCs w:val="24"/>
          <w:lang w:val="en-US"/>
        </w:rPr>
      </w:pPr>
      <w:r>
        <w:rPr>
          <w:rFonts w:eastAsia="Times New Roman"/>
          <w:sz w:val="24"/>
          <w:szCs w:val="24"/>
          <w:lang w:val="en-US"/>
        </w:rPr>
        <w:t>* Medicine name</w:t>
      </w:r>
    </w:p>
    <w:p>
      <w:pPr>
        <w:spacing w:line="360" w:lineRule="auto"/>
        <w:ind w:left="360"/>
        <w:jc w:val="both"/>
        <w:rPr>
          <w:rFonts w:eastAsia="Times New Roman"/>
          <w:sz w:val="24"/>
          <w:szCs w:val="24"/>
          <w:lang w:val="en-US"/>
        </w:rPr>
      </w:pPr>
      <w:r>
        <w:rPr>
          <w:rFonts w:eastAsia="Times New Roman"/>
          <w:sz w:val="24"/>
          <w:szCs w:val="24"/>
          <w:lang w:val="en-US"/>
        </w:rPr>
        <w:t>* Medicine ID</w:t>
      </w:r>
    </w:p>
    <w:p>
      <w:pPr>
        <w:spacing w:line="360" w:lineRule="auto"/>
        <w:ind w:left="360"/>
        <w:jc w:val="both"/>
        <w:rPr>
          <w:rFonts w:eastAsia="Times New Roman"/>
          <w:sz w:val="24"/>
          <w:szCs w:val="24"/>
          <w:lang w:val="en-US"/>
        </w:rPr>
      </w:pPr>
      <w:r>
        <w:rPr>
          <w:rFonts w:eastAsia="Times New Roman"/>
          <w:sz w:val="24"/>
          <w:szCs w:val="24"/>
          <w:lang w:val="en-US"/>
        </w:rPr>
        <w:t>*Ingredients</w:t>
      </w:r>
    </w:p>
    <w:p>
      <w:pPr>
        <w:spacing w:line="360" w:lineRule="auto"/>
        <w:ind w:left="360"/>
        <w:jc w:val="both"/>
        <w:rPr>
          <w:rFonts w:eastAsia="Times New Roman"/>
          <w:sz w:val="24"/>
          <w:szCs w:val="24"/>
          <w:lang w:val="en-US"/>
        </w:rPr>
      </w:pPr>
      <w:r>
        <w:rPr>
          <w:rFonts w:eastAsia="Times New Roman"/>
          <w:sz w:val="24"/>
          <w:szCs w:val="24"/>
          <w:lang w:val="en-US"/>
        </w:rPr>
        <w:t>* Procedure</w:t>
      </w:r>
    </w:p>
    <w:p>
      <w:pPr>
        <w:ind w:left="360"/>
        <w:jc w:val="both"/>
        <w:rPr>
          <w:rFonts w:eastAsia="Times New Roman"/>
          <w:sz w:val="28"/>
          <w:szCs w:val="28"/>
        </w:rPr>
      </w:pPr>
      <w:r>
        <w:rPr>
          <w:rFonts w:eastAsia="Times New Roman"/>
          <w:sz w:val="28"/>
          <w:szCs w:val="28"/>
        </w:rPr>
        <w:t xml:space="preserve">Module </w:t>
      </w:r>
      <w:r>
        <w:rPr>
          <w:rFonts w:eastAsia="Times New Roman"/>
          <w:sz w:val="28"/>
          <w:szCs w:val="28"/>
          <w:lang w:val="en-US"/>
        </w:rPr>
        <w:t>4</w:t>
      </w:r>
      <w:r>
        <w:rPr>
          <w:rFonts w:eastAsia="Times New Roman"/>
          <w:sz w:val="28"/>
          <w:szCs w:val="28"/>
        </w:rPr>
        <w:t xml:space="preserve">: </w:t>
      </w:r>
      <w:r>
        <w:rPr>
          <w:rFonts w:eastAsia="Times New Roman"/>
          <w:sz w:val="28"/>
          <w:szCs w:val="28"/>
          <w:lang w:val="en-US"/>
        </w:rPr>
        <w:t>Problem</w:t>
      </w:r>
      <w:r>
        <w:rPr>
          <w:rFonts w:eastAsia="Times New Roman"/>
          <w:sz w:val="28"/>
          <w:szCs w:val="28"/>
        </w:rPr>
        <w:t xml:space="preserve"> Module.</w:t>
      </w:r>
    </w:p>
    <w:p>
      <w:pPr>
        <w:ind w:left="360"/>
        <w:jc w:val="both"/>
        <w:rPr>
          <w:rFonts w:eastAsia="Times New Roman"/>
          <w:sz w:val="28"/>
          <w:szCs w:val="28"/>
        </w:rPr>
      </w:pPr>
    </w:p>
    <w:p>
      <w:pPr>
        <w:spacing w:line="360" w:lineRule="auto"/>
        <w:ind w:left="360"/>
        <w:jc w:val="both"/>
        <w:rPr>
          <w:rFonts w:eastAsia="Times New Roman"/>
          <w:sz w:val="24"/>
          <w:szCs w:val="24"/>
        </w:rPr>
      </w:pPr>
      <w:r>
        <w:rPr>
          <w:rFonts w:eastAsia="Times New Roman"/>
          <w:sz w:val="24"/>
          <w:szCs w:val="24"/>
        </w:rPr>
        <w:t xml:space="preserve">This table holds the </w:t>
      </w:r>
      <w:r>
        <w:rPr>
          <w:rFonts w:eastAsia="Times New Roman"/>
          <w:sz w:val="24"/>
          <w:szCs w:val="24"/>
          <w:lang w:val="en-US"/>
        </w:rPr>
        <w:t>disease</w:t>
      </w:r>
      <w:r>
        <w:rPr>
          <w:rFonts w:eastAsia="Times New Roman"/>
          <w:sz w:val="24"/>
          <w:szCs w:val="24"/>
        </w:rPr>
        <w:t xml:space="preserve"> details. In this table we have the following attributes:</w:t>
      </w:r>
    </w:p>
    <w:p>
      <w:pPr>
        <w:spacing w:line="360" w:lineRule="auto"/>
        <w:ind w:left="360"/>
        <w:jc w:val="both"/>
        <w:rPr>
          <w:rFonts w:eastAsia="Times New Roman"/>
          <w:sz w:val="24"/>
          <w:szCs w:val="24"/>
          <w:lang w:val="en-US"/>
        </w:rPr>
      </w:pPr>
      <w:r>
        <w:rPr>
          <w:rFonts w:eastAsia="Times New Roman"/>
          <w:sz w:val="24"/>
          <w:szCs w:val="24"/>
          <w:lang w:val="en-US"/>
        </w:rPr>
        <w:t>*Problem name</w:t>
      </w:r>
    </w:p>
    <w:p>
      <w:pPr>
        <w:spacing w:line="360" w:lineRule="auto"/>
        <w:ind w:left="360"/>
        <w:jc w:val="both"/>
        <w:rPr>
          <w:rFonts w:eastAsia="Times New Roman"/>
          <w:sz w:val="24"/>
          <w:szCs w:val="24"/>
          <w:lang w:val="en-US"/>
        </w:rPr>
      </w:pPr>
      <w:r>
        <w:rPr>
          <w:rFonts w:eastAsia="Times New Roman"/>
          <w:sz w:val="24"/>
          <w:szCs w:val="24"/>
          <w:lang w:val="en-US"/>
        </w:rPr>
        <w:t>*Problem ID</w:t>
      </w:r>
    </w:p>
    <w:p>
      <w:pPr>
        <w:spacing w:line="360" w:lineRule="auto"/>
        <w:ind w:left="360"/>
        <w:jc w:val="both"/>
        <w:rPr>
          <w:rFonts w:eastAsia="Times New Roman"/>
          <w:sz w:val="24"/>
          <w:szCs w:val="24"/>
          <w:lang w:val="en-US"/>
        </w:rPr>
      </w:pPr>
      <w:r>
        <w:rPr>
          <w:rFonts w:eastAsia="Times New Roman"/>
          <w:sz w:val="24"/>
          <w:szCs w:val="24"/>
          <w:lang w:val="en-US"/>
        </w:rPr>
        <w:t>* Symptoms</w:t>
      </w:r>
    </w:p>
    <w:p>
      <w:pPr>
        <w:spacing w:line="360" w:lineRule="auto"/>
        <w:ind w:left="360"/>
        <w:jc w:val="both"/>
        <w:rPr>
          <w:rFonts w:eastAsia="Times New Roman"/>
          <w:sz w:val="24"/>
          <w:szCs w:val="24"/>
          <w:lang w:val="en-US"/>
        </w:rPr>
      </w:pPr>
    </w:p>
    <w:p>
      <w:pPr>
        <w:ind w:left="360"/>
        <w:jc w:val="both"/>
        <w:rPr>
          <w:rFonts w:eastAsia="Times New Roman"/>
          <w:sz w:val="28"/>
          <w:szCs w:val="28"/>
        </w:rPr>
      </w:pPr>
      <w:r>
        <w:rPr>
          <w:rFonts w:eastAsia="Times New Roman"/>
          <w:sz w:val="28"/>
          <w:szCs w:val="28"/>
        </w:rPr>
        <w:t xml:space="preserve">Module </w:t>
      </w:r>
      <w:r>
        <w:rPr>
          <w:rFonts w:eastAsia="Times New Roman"/>
          <w:sz w:val="28"/>
          <w:szCs w:val="28"/>
          <w:lang w:val="en-US"/>
        </w:rPr>
        <w:t>5</w:t>
      </w:r>
      <w:r>
        <w:rPr>
          <w:rFonts w:eastAsia="Times New Roman"/>
          <w:sz w:val="28"/>
          <w:szCs w:val="28"/>
        </w:rPr>
        <w:t xml:space="preserve">: </w:t>
      </w:r>
      <w:r>
        <w:rPr>
          <w:rFonts w:eastAsia="Times New Roman"/>
          <w:sz w:val="28"/>
          <w:szCs w:val="28"/>
          <w:lang w:val="en-US"/>
        </w:rPr>
        <w:t>Treatment</w:t>
      </w:r>
      <w:r>
        <w:rPr>
          <w:rFonts w:eastAsia="Times New Roman"/>
          <w:sz w:val="28"/>
          <w:szCs w:val="28"/>
        </w:rPr>
        <w:t xml:space="preserve"> Module.</w:t>
      </w:r>
    </w:p>
    <w:p>
      <w:pPr>
        <w:ind w:left="360"/>
        <w:jc w:val="both"/>
        <w:rPr>
          <w:rFonts w:eastAsia="Times New Roman"/>
          <w:sz w:val="28"/>
          <w:szCs w:val="28"/>
        </w:rPr>
      </w:pPr>
    </w:p>
    <w:p>
      <w:pPr>
        <w:spacing w:line="360" w:lineRule="auto"/>
        <w:ind w:left="360"/>
        <w:jc w:val="both"/>
        <w:rPr>
          <w:rFonts w:eastAsia="Times New Roman"/>
          <w:sz w:val="24"/>
          <w:szCs w:val="24"/>
        </w:rPr>
      </w:pPr>
      <w:r>
        <w:rPr>
          <w:rFonts w:eastAsia="Times New Roman"/>
          <w:sz w:val="24"/>
          <w:szCs w:val="24"/>
        </w:rPr>
        <w:t xml:space="preserve">This table holds the </w:t>
      </w:r>
      <w:r>
        <w:rPr>
          <w:rFonts w:eastAsia="Times New Roman"/>
          <w:sz w:val="24"/>
          <w:szCs w:val="24"/>
          <w:lang w:val="en-US"/>
        </w:rPr>
        <w:t>disease</w:t>
      </w:r>
      <w:r>
        <w:rPr>
          <w:rFonts w:eastAsia="Times New Roman"/>
          <w:sz w:val="24"/>
          <w:szCs w:val="24"/>
        </w:rPr>
        <w:t xml:space="preserve"> details. In this table we have the following attributes:</w:t>
      </w:r>
    </w:p>
    <w:p>
      <w:pPr>
        <w:spacing w:line="360" w:lineRule="auto"/>
        <w:ind w:left="360"/>
        <w:jc w:val="both"/>
        <w:rPr>
          <w:rFonts w:eastAsia="Times New Roman"/>
          <w:sz w:val="24"/>
          <w:szCs w:val="24"/>
        </w:rPr>
      </w:pPr>
    </w:p>
    <w:p>
      <w:pPr>
        <w:spacing w:line="360" w:lineRule="auto"/>
        <w:ind w:left="360"/>
        <w:jc w:val="both"/>
        <w:rPr>
          <w:rFonts w:eastAsia="Times New Roman"/>
          <w:sz w:val="24"/>
          <w:szCs w:val="24"/>
          <w:lang w:val="en-US"/>
        </w:rPr>
      </w:pPr>
      <w:r>
        <w:rPr>
          <w:rFonts w:eastAsia="Times New Roman"/>
          <w:sz w:val="24"/>
          <w:szCs w:val="24"/>
          <w:lang w:val="en-US"/>
        </w:rPr>
        <w:t>*treatment name</w:t>
      </w:r>
    </w:p>
    <w:p>
      <w:pPr>
        <w:spacing w:line="360" w:lineRule="auto"/>
        <w:ind w:left="360"/>
        <w:jc w:val="both"/>
        <w:rPr>
          <w:rFonts w:eastAsia="Times New Roman"/>
          <w:sz w:val="24"/>
          <w:szCs w:val="24"/>
          <w:lang w:val="en-US"/>
        </w:rPr>
      </w:pPr>
      <w:r>
        <w:rPr>
          <w:rFonts w:eastAsia="Times New Roman"/>
          <w:sz w:val="24"/>
          <w:szCs w:val="24"/>
          <w:lang w:val="en-US"/>
        </w:rPr>
        <w:t>*Problem ID</w:t>
      </w:r>
    </w:p>
    <w:p>
      <w:pPr>
        <w:spacing w:line="360" w:lineRule="auto"/>
        <w:ind w:left="360"/>
        <w:jc w:val="both"/>
        <w:rPr>
          <w:rFonts w:eastAsia="Times New Roman"/>
          <w:sz w:val="24"/>
          <w:szCs w:val="24"/>
          <w:lang w:val="en-US"/>
        </w:rPr>
      </w:pPr>
      <w:r>
        <w:rPr>
          <w:rFonts w:eastAsia="Times New Roman"/>
          <w:sz w:val="24"/>
          <w:szCs w:val="24"/>
          <w:lang w:val="en-US"/>
        </w:rPr>
        <w:t>* First Aid</w:t>
      </w:r>
    </w:p>
    <w:p>
      <w:pPr>
        <w:spacing w:line="360" w:lineRule="auto"/>
        <w:ind w:left="360"/>
        <w:jc w:val="both"/>
        <w:rPr>
          <w:rFonts w:eastAsia="Times New Roman"/>
          <w:sz w:val="24"/>
          <w:szCs w:val="24"/>
          <w:lang w:val="en-US"/>
        </w:rPr>
      </w:pPr>
      <w:r>
        <w:rPr>
          <w:rFonts w:eastAsia="Times New Roman"/>
          <w:sz w:val="24"/>
          <w:szCs w:val="24"/>
          <w:lang w:val="en-US"/>
        </w:rPr>
        <w:t>*Treatment ID</w:t>
      </w:r>
    </w:p>
    <w:p>
      <w:pPr>
        <w:jc w:val="both"/>
        <w:rPr>
          <w:sz w:val="20"/>
          <w:szCs w:val="20"/>
        </w:rPr>
      </w:pPr>
      <w:r>
        <w:rPr>
          <w:rFonts w:eastAsia="Times New Roman"/>
          <w:b/>
          <w:bCs/>
          <w:sz w:val="32"/>
          <w:szCs w:val="32"/>
        </w:rPr>
        <w:t>4.2 source code</w:t>
      </w:r>
    </w:p>
    <w:p>
      <w:pPr>
        <w:spacing w:line="200" w:lineRule="exact"/>
        <w:jc w:val="both"/>
        <w:rPr>
          <w:sz w:val="20"/>
          <w:szCs w:val="20"/>
        </w:rPr>
      </w:pPr>
    </w:p>
    <w:p>
      <w:pPr>
        <w:ind w:firstLine="700" w:firstLineChars="250"/>
        <w:jc w:val="both"/>
        <w:rPr>
          <w:rFonts w:eastAsia="Times New Roman"/>
          <w:b/>
          <w:bCs/>
          <w:sz w:val="28"/>
          <w:szCs w:val="28"/>
          <w:lang w:val="en-US"/>
        </w:rPr>
      </w:pPr>
      <w:r>
        <w:rPr>
          <w:rFonts w:eastAsia="Times New Roman"/>
          <w:b/>
          <w:bCs/>
          <w:sz w:val="28"/>
          <w:szCs w:val="28"/>
        </w:rPr>
        <w:t>4.2.1 Insertion code</w:t>
      </w:r>
      <w:r>
        <w:rPr>
          <w:rFonts w:eastAsia="Times New Roman"/>
          <w:b/>
          <w:bCs/>
          <w:sz w:val="28"/>
          <w:szCs w:val="28"/>
          <w:lang w:val="en-US"/>
        </w:rPr>
        <w:t xml:space="preserve"> for medicine</w:t>
      </w:r>
    </w:p>
    <w:p>
      <w:pPr>
        <w:ind w:firstLine="140" w:firstLineChars="50"/>
        <w:jc w:val="both"/>
        <w:rPr>
          <w:rFonts w:hint="default" w:eastAsia="Times New Roman"/>
          <w:b w:val="0"/>
          <w:bCs w:val="0"/>
          <w:sz w:val="24"/>
          <w:szCs w:val="24"/>
          <w:lang w:val="en-US"/>
        </w:rPr>
      </w:pPr>
      <w:r>
        <w:rPr>
          <w:rFonts w:hint="default" w:eastAsia="Times New Roman"/>
          <w:b/>
          <w:bCs/>
          <w:sz w:val="28"/>
          <w:szCs w:val="28"/>
          <w:lang w:val="en-US"/>
        </w:rPr>
        <w:t xml:space="preserve"> </w:t>
      </w:r>
      <w:r>
        <w:rPr>
          <w:rFonts w:hint="default" w:eastAsia="Times New Roman"/>
          <w:b w:val="0"/>
          <w:bCs w:val="0"/>
          <w:sz w:val="24"/>
          <w:szCs w:val="24"/>
          <w:lang w:val="en-US"/>
        </w:rPr>
        <w:t xml:space="preserve">private void INSERTActionPerformed(java.awt.event.ActionEvent evt) </w:t>
      </w:r>
    </w:p>
    <w:p>
      <w:pPr>
        <w:ind w:firstLine="120" w:firstLineChars="50"/>
        <w:jc w:val="both"/>
        <w:rPr>
          <w:rFonts w:hint="default" w:eastAsia="Times New Roman"/>
          <w:b w:val="0"/>
          <w:bCs w:val="0"/>
          <w:sz w:val="24"/>
          <w:szCs w:val="24"/>
          <w:lang w:val="en-US"/>
        </w:rPr>
      </w:pPr>
      <w:r>
        <w:rPr>
          <w:rFonts w:hint="default" w:eastAsia="Times New Roman"/>
          <w:b w:val="0"/>
          <w:bCs w:val="0"/>
          <w:sz w:val="24"/>
          <w:szCs w:val="24"/>
          <w:lang w:val="en-US"/>
        </w:rPr>
        <w:t>{//GEN-FIRST:event_INSERTActionPerformed</w:t>
      </w:r>
    </w:p>
    <w:p>
      <w:pPr>
        <w:ind w:firstLine="120" w:firstLineChars="50"/>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spacing w:line="360" w:lineRule="auto"/>
        <w:jc w:val="both"/>
        <w:rPr>
          <w:rFonts w:hint="default" w:eastAsia="Times New Roman"/>
          <w:b w:val="0"/>
          <w:bCs w:val="0"/>
          <w:sz w:val="24"/>
          <w:szCs w:val="24"/>
          <w:lang w:val="en-US"/>
        </w:rPr>
      </w:pPr>
      <w:r>
        <w:rPr>
          <w:rFonts w:hint="default" w:eastAsia="Times New Roman"/>
          <w:b w:val="0"/>
          <w:bCs w:val="0"/>
          <w:sz w:val="24"/>
          <w:szCs w:val="24"/>
          <w:lang w:val="en-US"/>
        </w:rPr>
        <w:t>Class.forName("com.mysql.jdbc.Driver");</w:t>
      </w:r>
    </w:p>
    <w:p>
      <w:pPr>
        <w:spacing w:line="360" w:lineRule="auto"/>
        <w:ind w:firstLine="480" w:firstLineChars="200"/>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spacing w:line="360" w:lineRule="auto"/>
        <w:ind w:firstLine="480" w:firstLineChars="200"/>
        <w:jc w:val="both"/>
        <w:rPr>
          <w:rFonts w:hint="default" w:eastAsia="Times New Roman"/>
          <w:b w:val="0"/>
          <w:bCs w:val="0"/>
          <w:sz w:val="24"/>
          <w:szCs w:val="24"/>
          <w:lang w:val="en-US"/>
        </w:rPr>
      </w:pPr>
      <w:r>
        <w:rPr>
          <w:rFonts w:hint="default" w:eastAsia="Times New Roman"/>
          <w:b w:val="0"/>
          <w:bCs w:val="0"/>
          <w:sz w:val="24"/>
          <w:szCs w:val="24"/>
          <w:lang w:val="en-US"/>
        </w:rPr>
        <w:t>Connection conn=(Connection) DriverManager.getConnection(DB_URL,USER,PASS);</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System.out.println("Creating statement...");</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Statement stmt = conn.createStatement();</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ps=conn.prepareStatement("Insert into medicine values(NULL,?,?,?)");</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ps.setString(1,mname.getText());</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ps.setString(2,ingredients.getText());</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ps.setString(3,procedures.getText());</w:t>
      </w:r>
    </w:p>
    <w:p>
      <w:pPr>
        <w:spacing w:line="360" w:lineRule="auto"/>
        <w:ind w:firstLine="600" w:firstLineChars="250"/>
        <w:jc w:val="both"/>
        <w:rPr>
          <w:rFonts w:hint="default" w:eastAsia="Times New Roman"/>
          <w:b w:val="0"/>
          <w:bCs w:val="0"/>
          <w:sz w:val="24"/>
          <w:szCs w:val="24"/>
          <w:lang w:val="en-US"/>
        </w:rPr>
      </w:pP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ps.executeUpdate();</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System.out.println("values Statements....");</w:t>
      </w:r>
    </w:p>
    <w:p>
      <w:pPr>
        <w:spacing w:line="360" w:lineRule="auto"/>
        <w:ind w:firstLine="600" w:firstLineChars="250"/>
        <w:jc w:val="both"/>
        <w:rPr>
          <w:rFonts w:hint="default" w:eastAsia="Times New Roman"/>
          <w:b w:val="0"/>
          <w:bCs w:val="0"/>
          <w:sz w:val="24"/>
          <w:szCs w:val="24"/>
          <w:lang w:val="en-US"/>
        </w:rPr>
      </w:pP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JOptionPane.showMessageDialog(null,"insertion successsful");</w:t>
      </w:r>
    </w:p>
    <w:p>
      <w:pPr>
        <w:spacing w:line="360" w:lineRule="auto"/>
        <w:ind w:firstLine="600" w:firstLineChars="250"/>
        <w:jc w:val="both"/>
        <w:rPr>
          <w:rFonts w:hint="default" w:eastAsia="Times New Roman"/>
          <w:b w:val="0"/>
          <w:bCs w:val="0"/>
          <w:sz w:val="24"/>
          <w:szCs w:val="24"/>
          <w:lang w:val="en-US"/>
        </w:rPr>
      </w:pP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ae){</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System.out.println(ae);</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spacing w:line="360" w:lineRule="auto"/>
        <w:ind w:firstLine="600" w:firstLineChars="250"/>
        <w:jc w:val="both"/>
        <w:rPr>
          <w:rFonts w:hint="default" w:eastAsia="Times New Roman"/>
          <w:b w:val="0"/>
          <w:bCs w:val="0"/>
          <w:sz w:val="24"/>
          <w:szCs w:val="24"/>
          <w:lang w:val="en-US"/>
        </w:rPr>
      </w:pPr>
      <w:r>
        <w:rPr>
          <w:rFonts w:hint="default" w:eastAsia="Times New Roman"/>
          <w:b w:val="0"/>
          <w:bCs w:val="0"/>
          <w:sz w:val="24"/>
          <w:szCs w:val="24"/>
          <w:lang w:val="en-US"/>
        </w:rPr>
        <w:t xml:space="preserve">    }//GEN-LAST:event_INSERTActionPerformed.</w:t>
      </w:r>
    </w:p>
    <w:p>
      <w:pPr>
        <w:spacing w:line="360" w:lineRule="auto"/>
        <w:ind w:firstLine="600" w:firstLineChars="250"/>
        <w:jc w:val="both"/>
        <w:rPr>
          <w:rFonts w:hint="default" w:eastAsia="Times New Roman"/>
          <w:b w:val="0"/>
          <w:bCs w:val="0"/>
          <w:sz w:val="24"/>
          <w:szCs w:val="24"/>
          <w:lang w:val="en-US"/>
        </w:rPr>
      </w:pPr>
    </w:p>
    <w:p>
      <w:pPr>
        <w:tabs>
          <w:tab w:val="left" w:pos="7710"/>
        </w:tabs>
        <w:spacing w:before="30" w:after="0" w:line="360" w:lineRule="auto"/>
        <w:jc w:val="both"/>
        <w:rPr>
          <w:rFonts w:eastAsia="Times New Roman"/>
          <w:b/>
          <w:bCs/>
          <w:sz w:val="28"/>
          <w:szCs w:val="28"/>
          <w:lang w:val="en-US"/>
        </w:rPr>
      </w:pPr>
      <w:r>
        <w:rPr>
          <w:rFonts w:eastAsia="Times New Roman"/>
          <w:b/>
          <w:bCs/>
          <w:sz w:val="28"/>
          <w:szCs w:val="28"/>
        </w:rPr>
        <w:t>4.2.</w:t>
      </w:r>
      <w:r>
        <w:rPr>
          <w:rFonts w:eastAsia="Times New Roman"/>
          <w:b/>
          <w:bCs/>
          <w:sz w:val="28"/>
          <w:szCs w:val="28"/>
          <w:lang w:val="en-US"/>
        </w:rPr>
        <w:t>2</w:t>
      </w:r>
      <w:r>
        <w:rPr>
          <w:rFonts w:eastAsia="Times New Roman"/>
          <w:b/>
          <w:bCs/>
          <w:sz w:val="28"/>
          <w:szCs w:val="28"/>
        </w:rPr>
        <w:t xml:space="preserve"> Insertion code</w:t>
      </w:r>
      <w:r>
        <w:rPr>
          <w:rFonts w:eastAsia="Times New Roman"/>
          <w:b/>
          <w:bCs/>
          <w:sz w:val="28"/>
          <w:szCs w:val="28"/>
          <w:lang w:val="en-US"/>
        </w:rPr>
        <w:t xml:space="preserve"> for disease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private void insertActionPerformed(java.awt.event.ActionEvent evt) {//GEN-FIRST:event_insertActionPerformed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Connection conn=(Connection)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System.out.println("Creating 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 conn.createStatement();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ps=conn.prepareStatement("Insert into disease values(NULL,?,?)");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ps.setString(1,dname.getText());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ps.setString(2,symptoms.getText());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ps.executeUpdate();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System.out.println("values Statements....");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JOptionPane.showMessageDialog(null,"insertion successsful");</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ind w:firstLine="240"/>
        <w:jc w:val="both"/>
        <w:rPr>
          <w:rFonts w:hint="default" w:eastAsia="Times New Roman"/>
          <w:b w:val="0"/>
          <w:bCs w:val="0"/>
          <w:sz w:val="24"/>
          <w:szCs w:val="24"/>
          <w:lang w:val="en-US"/>
        </w:rPr>
      </w:pPr>
      <w:r>
        <w:rPr>
          <w:rFonts w:hint="default" w:eastAsia="Times New Roman"/>
          <w:b w:val="0"/>
          <w:bCs w:val="0"/>
          <w:sz w:val="24"/>
          <w:szCs w:val="24"/>
          <w:lang w:val="en-US"/>
        </w:rPr>
        <w:t>}//GEN-LAST:event_insertActionPerformed</w:t>
      </w:r>
    </w:p>
    <w:p>
      <w:pPr>
        <w:tabs>
          <w:tab w:val="left" w:pos="7710"/>
        </w:tabs>
        <w:spacing w:before="30" w:after="0" w:line="360" w:lineRule="auto"/>
        <w:ind w:firstLine="240"/>
        <w:jc w:val="both"/>
        <w:rPr>
          <w:rFonts w:hint="default" w:eastAsia="Times New Roman"/>
          <w:b w:val="0"/>
          <w:bCs w:val="0"/>
          <w:sz w:val="24"/>
          <w:szCs w:val="24"/>
          <w:lang w:val="en-US"/>
        </w:rPr>
      </w:pPr>
    </w:p>
    <w:p>
      <w:pPr>
        <w:tabs>
          <w:tab w:val="left" w:pos="7710"/>
        </w:tabs>
        <w:spacing w:before="30" w:after="0" w:line="360" w:lineRule="auto"/>
        <w:jc w:val="both"/>
        <w:rPr>
          <w:rFonts w:eastAsia="Times New Roman"/>
          <w:b/>
          <w:bCs/>
          <w:sz w:val="28"/>
          <w:szCs w:val="28"/>
          <w:lang w:val="en-US"/>
        </w:rPr>
      </w:pPr>
      <w:r>
        <w:rPr>
          <w:rFonts w:eastAsia="Times New Roman"/>
          <w:b/>
          <w:bCs/>
          <w:sz w:val="28"/>
          <w:szCs w:val="28"/>
        </w:rPr>
        <w:t>4.2.</w:t>
      </w:r>
      <w:r>
        <w:rPr>
          <w:rFonts w:eastAsia="Times New Roman"/>
          <w:b/>
          <w:bCs/>
          <w:sz w:val="28"/>
          <w:szCs w:val="28"/>
          <w:lang w:val="en-US"/>
        </w:rPr>
        <w:t>3</w:t>
      </w:r>
      <w:r>
        <w:rPr>
          <w:rFonts w:eastAsia="Times New Roman"/>
          <w:b/>
          <w:bCs/>
          <w:sz w:val="28"/>
          <w:szCs w:val="28"/>
        </w:rPr>
        <w:t xml:space="preserve"> Insertion code</w:t>
      </w:r>
      <w:r>
        <w:rPr>
          <w:rFonts w:eastAsia="Times New Roman"/>
          <w:b/>
          <w:bCs/>
          <w:sz w:val="28"/>
          <w:szCs w:val="28"/>
          <w:lang w:val="en-US"/>
        </w:rPr>
        <w:t xml:space="preserve"> for first aid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private void INSERTActionPerformed(java.awt.event.ActionEvent evt) {//GEN-FIRST:event_INSERTActionPerformed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Connection conn=(Connection)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System.out.println("Creating 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 conn.createStatement();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ps=conn.prepareStatement("Insert into firstaid values(NULL,?,?)");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ps.setString(1,fname.getText());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ps.setString(2,symptoms.getText());</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ps.executeUpdate();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System.out.println("values Statements....");</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JOptionPane.showMessageDialog(null,"insertion successsful");</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ind w:firstLine="240"/>
        <w:jc w:val="both"/>
        <w:rPr>
          <w:rFonts w:hint="default" w:eastAsia="Times New Roman"/>
          <w:b w:val="0"/>
          <w:bCs w:val="0"/>
          <w:sz w:val="24"/>
          <w:szCs w:val="24"/>
          <w:lang w:val="en-US"/>
        </w:rPr>
      </w:pPr>
      <w:r>
        <w:rPr>
          <w:rFonts w:hint="default" w:eastAsia="Times New Roman"/>
          <w:b w:val="0"/>
          <w:bCs w:val="0"/>
          <w:sz w:val="24"/>
          <w:szCs w:val="24"/>
          <w:lang w:val="en-US"/>
        </w:rPr>
        <w:t>}//GEN-LAST:event_INSERTActionPerformed</w:t>
      </w:r>
    </w:p>
    <w:p>
      <w:pPr>
        <w:tabs>
          <w:tab w:val="left" w:pos="7710"/>
        </w:tabs>
        <w:spacing w:before="30" w:after="0" w:line="360" w:lineRule="auto"/>
        <w:ind w:firstLine="240"/>
        <w:jc w:val="both"/>
        <w:rPr>
          <w:rFonts w:hint="default" w:eastAsia="Times New Roman"/>
          <w:b w:val="0"/>
          <w:bCs w:val="0"/>
          <w:sz w:val="24"/>
          <w:szCs w:val="24"/>
          <w:lang w:val="en-US"/>
        </w:rPr>
      </w:pPr>
    </w:p>
    <w:p>
      <w:pPr>
        <w:tabs>
          <w:tab w:val="left" w:pos="7710"/>
        </w:tabs>
        <w:spacing w:before="30" w:after="0" w:line="360" w:lineRule="auto"/>
        <w:jc w:val="both"/>
        <w:rPr>
          <w:rFonts w:eastAsia="Times New Roman"/>
          <w:b/>
          <w:bCs/>
          <w:sz w:val="28"/>
          <w:szCs w:val="28"/>
          <w:lang w:val="en-US"/>
        </w:rPr>
      </w:pPr>
    </w:p>
    <w:p>
      <w:pPr>
        <w:spacing w:line="360" w:lineRule="auto"/>
        <w:ind w:left="360"/>
        <w:jc w:val="both"/>
        <w:rPr>
          <w:rFonts w:eastAsia="Times New Roman"/>
          <w:b w:val="0"/>
          <w:bCs w:val="0"/>
          <w:sz w:val="24"/>
          <w:szCs w:val="24"/>
          <w:lang w:val="en-US"/>
        </w:rPr>
      </w:pPr>
    </w:p>
    <w:p>
      <w:pPr>
        <w:spacing w:line="360" w:lineRule="auto"/>
        <w:ind w:left="360"/>
        <w:jc w:val="both"/>
        <w:rPr>
          <w:rFonts w:eastAsia="Times New Roman"/>
          <w:b w:val="0"/>
          <w:bCs w:val="0"/>
          <w:sz w:val="24"/>
          <w:szCs w:val="24"/>
          <w:lang w:val="en-US"/>
        </w:rPr>
      </w:pPr>
    </w:p>
    <w:p>
      <w:pPr>
        <w:spacing w:line="360" w:lineRule="auto"/>
        <w:ind w:left="360"/>
        <w:jc w:val="both"/>
        <w:rPr>
          <w:rFonts w:eastAsia="Times New Roman"/>
          <w:b w:val="0"/>
          <w:bCs w:val="0"/>
          <w:sz w:val="24"/>
          <w:szCs w:val="24"/>
        </w:rPr>
      </w:pPr>
    </w:p>
    <w:p>
      <w:pPr>
        <w:jc w:val="both"/>
        <w:rPr>
          <w:rFonts w:eastAsia="Times New Roman"/>
          <w:b/>
          <w:bCs/>
          <w:sz w:val="28"/>
          <w:szCs w:val="28"/>
          <w:lang w:val="en-US"/>
        </w:rPr>
      </w:pPr>
      <w:r>
        <w:rPr>
          <w:rFonts w:eastAsia="Times New Roman"/>
          <w:b/>
          <w:bCs/>
          <w:sz w:val="28"/>
          <w:szCs w:val="28"/>
        </w:rPr>
        <w:t>4.2.</w:t>
      </w:r>
      <w:r>
        <w:rPr>
          <w:rFonts w:eastAsia="Times New Roman"/>
          <w:b/>
          <w:bCs/>
          <w:sz w:val="28"/>
          <w:szCs w:val="28"/>
          <w:lang w:val="en-US"/>
        </w:rPr>
        <w:t>4</w:t>
      </w:r>
      <w:r>
        <w:rPr>
          <w:rFonts w:eastAsia="Times New Roman"/>
          <w:b/>
          <w:bCs/>
          <w:sz w:val="28"/>
          <w:szCs w:val="28"/>
        </w:rPr>
        <w:t xml:space="preserve"> </w:t>
      </w:r>
      <w:r>
        <w:rPr>
          <w:rFonts w:eastAsia="Times New Roman"/>
          <w:b/>
          <w:bCs/>
          <w:sz w:val="28"/>
          <w:szCs w:val="28"/>
          <w:lang w:val="en-US"/>
        </w:rPr>
        <w:t>Delete</w:t>
      </w:r>
      <w:r>
        <w:rPr>
          <w:rFonts w:eastAsia="Times New Roman"/>
          <w:b/>
          <w:bCs/>
          <w:sz w:val="28"/>
          <w:szCs w:val="28"/>
        </w:rPr>
        <w:t xml:space="preserve"> code</w:t>
      </w:r>
      <w:r>
        <w:rPr>
          <w:rFonts w:eastAsia="Times New Roman"/>
          <w:b/>
          <w:bCs/>
          <w:sz w:val="28"/>
          <w:szCs w:val="28"/>
          <w:lang w:val="en-US"/>
        </w:rPr>
        <w:t xml:space="preserve"> for Disease</w:t>
      </w:r>
    </w:p>
    <w:p>
      <w:pPr>
        <w:spacing w:line="360" w:lineRule="auto"/>
        <w:jc w:val="both"/>
        <w:rPr>
          <w:rFonts w:hint="default" w:eastAsia="Times New Roman"/>
          <w:b w:val="0"/>
          <w:bCs w:val="0"/>
          <w:sz w:val="24"/>
          <w:szCs w:val="24"/>
        </w:rPr>
      </w:pPr>
      <w:r>
        <w:rPr>
          <w:rFonts w:hint="default" w:eastAsia="Times New Roman"/>
          <w:b w:val="0"/>
          <w:bCs w:val="0"/>
          <w:sz w:val="24"/>
          <w:szCs w:val="24"/>
        </w:rPr>
        <w:t>private void deleteActionPerformed(java.awt.event.ActionEvent evt) {//GEN-FIRST:event_deleteActionPerformed</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 xml:space="preserve">  try{</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 xml:space="preserve">         Class.forName("com.mysql.jdbc.Driver");</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 xml:space="preserve"> System.out.println("Connecting to database...");</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Connection conn=(Connection) DriverManager.getConnection(DB_URL,USER,PASS);</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System.out.println("Creating statement...");</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Statement stmt =(Statement) conn.createStatement();</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//int row=jTable_Display_User.getSelectedRow();</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//String value=(jTable_Display_User.getModel().getValueAt(row,0).toString());</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String value=dname.getText();</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System.out.println(value);</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String query="DELETE from disease where dname=?";</w:t>
      </w:r>
    </w:p>
    <w:p>
      <w:pPr>
        <w:spacing w:line="360" w:lineRule="auto"/>
        <w:ind w:firstLine="360" w:firstLineChars="150"/>
        <w:jc w:val="both"/>
        <w:rPr>
          <w:rFonts w:hint="default" w:eastAsia="Times New Roman"/>
          <w:b w:val="0"/>
          <w:bCs w:val="0"/>
          <w:sz w:val="24"/>
          <w:szCs w:val="24"/>
        </w:rPr>
      </w:pPr>
      <w:r>
        <w:rPr>
          <w:rFonts w:hint="default" w:eastAsia="Times New Roman"/>
          <w:b w:val="0"/>
          <w:bCs w:val="0"/>
          <w:sz w:val="24"/>
          <w:szCs w:val="24"/>
        </w:rPr>
        <w:t>PreparedStatement ps=conn.prepareStatement(query);</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ps.setString(1, value);</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ps.executeUpdate();</w:t>
      </w:r>
    </w:p>
    <w:p>
      <w:pPr>
        <w:spacing w:line="360" w:lineRule="auto"/>
        <w:ind w:firstLine="240" w:firstLineChars="100"/>
        <w:jc w:val="both"/>
        <w:rPr>
          <w:rFonts w:hint="default" w:eastAsia="Times New Roman"/>
          <w:b w:val="0"/>
          <w:bCs w:val="0"/>
          <w:sz w:val="24"/>
          <w:szCs w:val="24"/>
        </w:rPr>
      </w:pPr>
      <w:r>
        <w:rPr>
          <w:rFonts w:hint="default" w:eastAsia="Times New Roman"/>
          <w:b w:val="0"/>
          <w:bCs w:val="0"/>
          <w:sz w:val="24"/>
          <w:szCs w:val="24"/>
        </w:rPr>
        <w:t>System.out.println("values statement");</w:t>
      </w:r>
    </w:p>
    <w:p>
      <w:pPr>
        <w:spacing w:line="360" w:lineRule="auto"/>
        <w:ind w:firstLine="360" w:firstLineChars="150"/>
        <w:jc w:val="both"/>
        <w:rPr>
          <w:rFonts w:hint="default" w:eastAsia="Times New Roman"/>
          <w:b w:val="0"/>
          <w:bCs w:val="0"/>
          <w:sz w:val="24"/>
          <w:szCs w:val="24"/>
        </w:rPr>
      </w:pPr>
      <w:r>
        <w:rPr>
          <w:rFonts w:hint="default" w:eastAsia="Times New Roman"/>
          <w:b w:val="0"/>
          <w:bCs w:val="0"/>
          <w:sz w:val="24"/>
          <w:szCs w:val="24"/>
        </w:rPr>
        <w:t>JOptionPane.showMessageDialog(null,"deleted");   }</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 xml:space="preserve">          catch(Exception ae){</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 xml:space="preserve">         System.out.println(ae);</w:t>
      </w:r>
    </w:p>
    <w:p>
      <w:pPr>
        <w:spacing w:line="360" w:lineRule="auto"/>
        <w:ind w:left="360"/>
        <w:jc w:val="both"/>
        <w:rPr>
          <w:rFonts w:hint="default" w:eastAsia="Times New Roman"/>
          <w:b w:val="0"/>
          <w:bCs w:val="0"/>
          <w:sz w:val="24"/>
          <w:szCs w:val="24"/>
        </w:rPr>
      </w:pPr>
      <w:r>
        <w:rPr>
          <w:rFonts w:hint="default" w:eastAsia="Times New Roman"/>
          <w:b w:val="0"/>
          <w:bCs w:val="0"/>
          <w:sz w:val="24"/>
          <w:szCs w:val="24"/>
        </w:rPr>
        <w:t xml:space="preserve">          }</w:t>
      </w:r>
    </w:p>
    <w:p>
      <w:pPr>
        <w:spacing w:line="360" w:lineRule="auto"/>
        <w:ind w:left="360"/>
        <w:jc w:val="both"/>
        <w:rPr>
          <w:rFonts w:eastAsia="Times New Roman"/>
          <w:b w:val="0"/>
          <w:bCs w:val="0"/>
          <w:sz w:val="24"/>
          <w:szCs w:val="24"/>
        </w:rPr>
      </w:pPr>
      <w:r>
        <w:rPr>
          <w:rFonts w:hint="default" w:eastAsia="Times New Roman"/>
          <w:b w:val="0"/>
          <w:bCs w:val="0"/>
          <w:sz w:val="24"/>
          <w:szCs w:val="24"/>
        </w:rPr>
        <w:t xml:space="preserve">    }//GEN-LAST:event_deleteActionPerformed</w:t>
      </w:r>
    </w:p>
    <w:p>
      <w:pPr>
        <w:tabs>
          <w:tab w:val="left" w:pos="7710"/>
        </w:tabs>
        <w:spacing w:before="30" w:after="0" w:line="360" w:lineRule="auto"/>
        <w:jc w:val="both"/>
        <w:rPr>
          <w:rFonts w:eastAsia="Times New Roman"/>
          <w:b/>
          <w:bCs/>
          <w:sz w:val="28"/>
          <w:szCs w:val="28"/>
          <w:lang w:val="en-US"/>
        </w:rPr>
      </w:pPr>
      <w:r>
        <w:rPr>
          <w:rFonts w:eastAsia="Times New Roman"/>
          <w:b/>
          <w:bCs/>
          <w:sz w:val="28"/>
          <w:szCs w:val="28"/>
        </w:rPr>
        <w:t>4.2.</w:t>
      </w:r>
      <w:r>
        <w:rPr>
          <w:rFonts w:eastAsia="Times New Roman"/>
          <w:b/>
          <w:bCs/>
          <w:sz w:val="28"/>
          <w:szCs w:val="28"/>
          <w:lang w:val="en-US"/>
        </w:rPr>
        <w:t>5</w:t>
      </w:r>
      <w:r>
        <w:rPr>
          <w:rFonts w:eastAsia="Times New Roman"/>
          <w:b/>
          <w:bCs/>
          <w:sz w:val="28"/>
          <w:szCs w:val="28"/>
        </w:rPr>
        <w:t xml:space="preserve"> </w:t>
      </w:r>
      <w:r>
        <w:rPr>
          <w:rFonts w:eastAsia="Times New Roman"/>
          <w:b/>
          <w:bCs/>
          <w:sz w:val="28"/>
          <w:szCs w:val="28"/>
          <w:lang w:val="en-US"/>
        </w:rPr>
        <w:t>Delete</w:t>
      </w:r>
      <w:r>
        <w:rPr>
          <w:rFonts w:eastAsia="Times New Roman"/>
          <w:b/>
          <w:bCs/>
          <w:sz w:val="28"/>
          <w:szCs w:val="28"/>
        </w:rPr>
        <w:t xml:space="preserve"> code</w:t>
      </w:r>
      <w:r>
        <w:rPr>
          <w:rFonts w:eastAsia="Times New Roman"/>
          <w:b/>
          <w:bCs/>
          <w:sz w:val="28"/>
          <w:szCs w:val="28"/>
          <w:lang w:val="en-US"/>
        </w:rPr>
        <w:t xml:space="preserve"> for First Aid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private void DELETEActionPerformed(java.awt.event.ActionEvent evt) {//GEN-FIRST:event_DELETEActionPerformed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Connection conn=(Connection)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System.out.println("Creating 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=(Statement) conn.createStatement();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//int row=jTable_Display_User.getSelectedRow();</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value=(jTable_Display_User.getModel().getValueAt(row,0).toString());</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value=fname.getText();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System.out.println(value);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query="DELETE from FIRSTAID where fname=?";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ps=conn.prepareStatement(query);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ps.setString(1, value);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ps.executeUpdate();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System.out.println("values 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JOptionPane.showMessageDialog(null,"deleted");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eastAsia="Times New Roman"/>
          <w:b w:val="0"/>
          <w:bCs w:val="0"/>
          <w:sz w:val="24"/>
          <w:szCs w:val="24"/>
          <w:lang w:val="en-US"/>
        </w:rPr>
      </w:pPr>
      <w:r>
        <w:rPr>
          <w:rFonts w:hint="default" w:eastAsia="Times New Roman"/>
          <w:b w:val="0"/>
          <w:bCs w:val="0"/>
          <w:sz w:val="24"/>
          <w:szCs w:val="24"/>
          <w:lang w:val="en-US"/>
        </w:rPr>
        <w:t xml:space="preserve">    }//GEN-LAST:event_DELETEActionPerformed</w:t>
      </w: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rFonts w:eastAsia="Times New Roman"/>
          <w:b/>
          <w:bCs/>
          <w:sz w:val="28"/>
          <w:szCs w:val="28"/>
          <w:lang w:val="en-US"/>
        </w:rPr>
      </w:pPr>
      <w:r>
        <w:rPr>
          <w:rFonts w:eastAsia="Times New Roman"/>
          <w:b/>
          <w:bCs/>
          <w:sz w:val="28"/>
          <w:szCs w:val="28"/>
        </w:rPr>
        <w:t>4.2.</w:t>
      </w:r>
      <w:r>
        <w:rPr>
          <w:rFonts w:eastAsia="Times New Roman"/>
          <w:b/>
          <w:bCs/>
          <w:sz w:val="28"/>
          <w:szCs w:val="28"/>
          <w:lang w:val="en-US"/>
        </w:rPr>
        <w:t>6</w:t>
      </w:r>
      <w:r>
        <w:rPr>
          <w:rFonts w:eastAsia="Times New Roman"/>
          <w:b/>
          <w:bCs/>
          <w:sz w:val="28"/>
          <w:szCs w:val="28"/>
        </w:rPr>
        <w:t xml:space="preserve"> </w:t>
      </w:r>
      <w:r>
        <w:rPr>
          <w:rFonts w:eastAsia="Times New Roman"/>
          <w:b/>
          <w:bCs/>
          <w:sz w:val="28"/>
          <w:szCs w:val="28"/>
          <w:lang w:val="en-US"/>
        </w:rPr>
        <w:t>Delete</w:t>
      </w:r>
      <w:r>
        <w:rPr>
          <w:rFonts w:eastAsia="Times New Roman"/>
          <w:b/>
          <w:bCs/>
          <w:sz w:val="28"/>
          <w:szCs w:val="28"/>
        </w:rPr>
        <w:t xml:space="preserve"> code</w:t>
      </w:r>
      <w:r>
        <w:rPr>
          <w:rFonts w:eastAsia="Times New Roman"/>
          <w:b/>
          <w:bCs/>
          <w:sz w:val="28"/>
          <w:szCs w:val="28"/>
          <w:lang w:val="en-US"/>
        </w:rPr>
        <w:t xml:space="preserve"> for  Medicine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private void DELETEActionPerformed(java.awt.event.ActionEvent evt) {//GEN-FIRST:event_DELETEActionPerformed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Connection conn=(Connection)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System.out.println("Creating 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=(Statement) conn.createStatement();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//int row=jTable_Display_User.getSelectedRow();</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value=(jTable_Display_User.getModel().getValueAt(row,0).toString());</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value=mname.getText();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System.out.println(value);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query="DELETE from medicine where mname=?";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ps=conn.prepareStatement(query);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ps.setString(1, value);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ps.executeUpdate();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System.out.println("values 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JOptionPane.showMessageDialog(null,"deleted");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eastAsia="Times New Roman"/>
          <w:b w:val="0"/>
          <w:bCs w:val="0"/>
          <w:sz w:val="24"/>
          <w:szCs w:val="24"/>
          <w:lang w:val="en-US"/>
        </w:rPr>
      </w:pPr>
      <w:r>
        <w:rPr>
          <w:rFonts w:hint="default" w:eastAsia="Times New Roman"/>
          <w:b w:val="0"/>
          <w:bCs w:val="0"/>
          <w:sz w:val="24"/>
          <w:szCs w:val="24"/>
          <w:lang w:val="en-US"/>
        </w:rPr>
        <w:t xml:space="preserve">    }//GEN-LAST:event_DELETEActionPerformed</w:t>
      </w: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rFonts w:eastAsia="Times New Roman"/>
          <w:b/>
          <w:bCs/>
          <w:sz w:val="28"/>
          <w:szCs w:val="28"/>
          <w:lang w:val="en-US"/>
        </w:rPr>
      </w:pPr>
      <w:r>
        <w:rPr>
          <w:rFonts w:eastAsia="Times New Roman"/>
          <w:b/>
          <w:bCs/>
          <w:sz w:val="28"/>
          <w:szCs w:val="28"/>
        </w:rPr>
        <w:t>4</w:t>
      </w:r>
      <w:r>
        <w:rPr>
          <w:rFonts w:eastAsia="Times New Roman"/>
          <w:b/>
          <w:bCs/>
          <w:sz w:val="28"/>
          <w:szCs w:val="28"/>
          <w:lang w:val="en-US"/>
        </w:rPr>
        <w:t>.3.1</w:t>
      </w:r>
      <w:r>
        <w:rPr>
          <w:rFonts w:eastAsia="Times New Roman"/>
          <w:b/>
          <w:bCs/>
          <w:sz w:val="28"/>
          <w:szCs w:val="28"/>
        </w:rPr>
        <w:t xml:space="preserve"> </w:t>
      </w:r>
      <w:r>
        <w:rPr>
          <w:rFonts w:eastAsia="Times New Roman"/>
          <w:b/>
          <w:bCs/>
          <w:sz w:val="28"/>
          <w:szCs w:val="28"/>
          <w:lang w:val="en-US"/>
        </w:rPr>
        <w:t>Search</w:t>
      </w:r>
      <w:r>
        <w:rPr>
          <w:rFonts w:eastAsia="Times New Roman"/>
          <w:b/>
          <w:bCs/>
          <w:sz w:val="28"/>
          <w:szCs w:val="28"/>
        </w:rPr>
        <w:t xml:space="preserve"> code</w:t>
      </w:r>
      <w:r>
        <w:rPr>
          <w:rFonts w:eastAsia="Times New Roman"/>
          <w:b/>
          <w:bCs/>
          <w:sz w:val="28"/>
          <w:szCs w:val="28"/>
          <w:lang w:val="en-US"/>
        </w:rPr>
        <w:t xml:space="preserve"> for  Medicine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public class MEDSEARCH extends javax.swing.JFrame {</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static final String JDBC_DRIVER = "com.mysql.jdbc.Driver";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final String DB_URL = "jdbc:mysql://localhost/homedoctor";</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final String USER = "root";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final String PASS =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 Creates new form MEDSEARCH</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public MEDSEARCH()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initComponents();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show_ddd();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public ArrayList&lt;ms&gt; m1List(){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ArrayList&lt;ms&gt; m1List=new ArrayList&lt;&gt;();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Connection conn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 =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query="select dname,mname,ingredients,procedures from disease d,medicine m where d.did=m.did and m.did=m.mid";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st=conn.createStatement();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ResultSet rs=st.executeQuery(query);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ms 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while(rs.next()){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D=new ms(rs.getString("dname"),rs.getString("mname"),rs.getString("ingredients"),rs.getString("procedures"));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m1List.add(D);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JOptionPane.showMessageDialog(null,e);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return m1List;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public void show_ddd(){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ArrayList&lt;ms&gt; list=m1List();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DefaultTableModel model=(DefaultTableModel)th.getModel();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Object[] row=new Object[4];</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for(int i=0;i&lt;list.size();i++){</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row[0]=list.get(i).getdname();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row[1]=list.get(i).getmname();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row[2]=list.get(i).getingredients();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row[3]=list.get(i).getprocedures();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model.addRow(row);</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private void loKeyReleased(java.awt.event.KeyEvent evt) {//GEN-FIRST:event_loKeyReleased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Connection conn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ResultSet rs;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 =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ps=conn.prepareStatement("select dname,mname,ingredients,procedures from disease d,medicine m where d.did=m.did and m.did=m.mid and d.dname=?");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ps.setString(1,String.valueOf(lo.getText()));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rs=ps.executeQuery();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th.setModel(DbUtils.resultSetToTableModel(rs));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ps.close();</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catch(Exception 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}//GEN-LAST:event_loKeyReleased</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private void jButton1ActionPerformed(java.awt.event.ActionEvent evt) {//GEN-FIRST:event_jButton1ActionPerformed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DASHBOARDMAIN button=new DASHBOARDMAIN();</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button.setVisible(true);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setVisible(false);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}//GEN-LAST:event_jButton1ActionPerformed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void fun() throws ClassNotFoundException{</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Connection conn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 =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java.awt.EventQueue.invokeLater(new Runnable(){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public void run(){</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new MEDSEARCH().setVisible(true);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hh();</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void hh(){</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Connection conn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 =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query="select dname,mname,ingredients,procedures from disease d,medicine m where d.did=m.did and m.did=m.mid";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st=conn.createStatement();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ps=conn.prepareStatement("select dname,mname,ingredients,procedures from disease d,medicine m where d.did=m.did and m.did=m.mid order by dname asc");</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 @param args the command line arguments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public static void main(String args[]) throws ClassNotFoundException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fun();//Main function;}</w:t>
      </w:r>
    </w:p>
    <w:p>
      <w:pPr>
        <w:tabs>
          <w:tab w:val="left" w:pos="7710"/>
        </w:tabs>
        <w:spacing w:before="30" w:after="0" w:line="360" w:lineRule="auto"/>
        <w:jc w:val="both"/>
        <w:rPr>
          <w:rFonts w:eastAsia="Times New Roman"/>
          <w:b/>
          <w:bCs/>
          <w:sz w:val="28"/>
          <w:szCs w:val="28"/>
          <w:lang w:val="en-US"/>
        </w:rPr>
      </w:pPr>
      <w:r>
        <w:rPr>
          <w:rFonts w:eastAsia="Times New Roman"/>
          <w:b/>
          <w:bCs/>
          <w:sz w:val="28"/>
          <w:szCs w:val="28"/>
        </w:rPr>
        <w:t>4</w:t>
      </w:r>
      <w:r>
        <w:rPr>
          <w:rFonts w:eastAsia="Times New Roman"/>
          <w:b/>
          <w:bCs/>
          <w:sz w:val="28"/>
          <w:szCs w:val="28"/>
          <w:lang w:val="en-US"/>
        </w:rPr>
        <w:t>.3.2</w:t>
      </w:r>
      <w:r>
        <w:rPr>
          <w:rFonts w:eastAsia="Times New Roman"/>
          <w:b/>
          <w:bCs/>
          <w:sz w:val="28"/>
          <w:szCs w:val="28"/>
        </w:rPr>
        <w:t xml:space="preserve"> </w:t>
      </w:r>
      <w:r>
        <w:rPr>
          <w:rFonts w:eastAsia="Times New Roman"/>
          <w:b/>
          <w:bCs/>
          <w:sz w:val="28"/>
          <w:szCs w:val="28"/>
          <w:lang w:val="en-US"/>
        </w:rPr>
        <w:t>Update for review</w:t>
      </w:r>
    </w:p>
    <w:p>
      <w:pPr>
        <w:tabs>
          <w:tab w:val="left" w:pos="7710"/>
        </w:tabs>
        <w:spacing w:before="30" w:after="0" w:line="360" w:lineRule="auto"/>
        <w:jc w:val="both"/>
        <w:rPr>
          <w:rFonts w:eastAsia="Times New Roman"/>
          <w:b/>
          <w:bCs/>
          <w:sz w:val="28"/>
          <w:szCs w:val="28"/>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private void UPDATEActionPerformed(java.awt.event.ActionEvent evt) {//GEN-FIRST:event_UPDATEActionPerformed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 TODO add your handling code here: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Connection conn=(Connection)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System.out.println("Creating 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 conn.createStatement();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int e=rr.getSelectedRow();</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values=(rr.getModel().getValueAt(e,0).toString());</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ps=conn.prepareStatement("Update reviews set name=?,review=? where rid=?"+values);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ps.setString(1,name.getText());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ps.setString(2,review.getText());</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ps.executeUpdate();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DefaultTableModel model=(DefaultTableModel)rr.getModel();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model.setRowCount(0);</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show_r();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System.out.println("values Statements....");</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JOptionPane.showMessageDialog(null,"Review UPDATED");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System.out.println(ae);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}//GEN-LAST:event_UPDATEActionPerformed</w:t>
      </w:r>
    </w:p>
    <w:p>
      <w:pPr>
        <w:tabs>
          <w:tab w:val="left" w:pos="7710"/>
        </w:tabs>
        <w:spacing w:before="30" w:after="0" w:line="360" w:lineRule="auto"/>
        <w:jc w:val="both"/>
        <w:rPr>
          <w:rFonts w:eastAsia="Times New Roman"/>
          <w:b/>
          <w:bCs/>
          <w:sz w:val="28"/>
          <w:szCs w:val="28"/>
          <w:lang w:val="en-US"/>
        </w:rPr>
      </w:pPr>
      <w:r>
        <w:rPr>
          <w:rFonts w:eastAsia="Times New Roman"/>
          <w:b/>
          <w:bCs/>
          <w:sz w:val="28"/>
          <w:szCs w:val="28"/>
        </w:rPr>
        <w:t>4</w:t>
      </w:r>
      <w:r>
        <w:rPr>
          <w:rFonts w:eastAsia="Times New Roman"/>
          <w:b/>
          <w:bCs/>
          <w:sz w:val="28"/>
          <w:szCs w:val="28"/>
          <w:lang w:val="en-US"/>
        </w:rPr>
        <w:t>.3.3</w:t>
      </w:r>
      <w:r>
        <w:rPr>
          <w:rFonts w:eastAsia="Times New Roman"/>
          <w:b/>
          <w:bCs/>
          <w:sz w:val="28"/>
          <w:szCs w:val="28"/>
        </w:rPr>
        <w:t xml:space="preserve"> </w:t>
      </w:r>
      <w:r>
        <w:rPr>
          <w:rFonts w:eastAsia="Times New Roman"/>
          <w:b/>
          <w:bCs/>
          <w:sz w:val="28"/>
          <w:szCs w:val="28"/>
          <w:lang w:val="en-US"/>
        </w:rPr>
        <w:t>Search</w:t>
      </w:r>
      <w:r>
        <w:rPr>
          <w:rFonts w:eastAsia="Times New Roman"/>
          <w:b/>
          <w:bCs/>
          <w:sz w:val="28"/>
          <w:szCs w:val="28"/>
        </w:rPr>
        <w:t xml:space="preserve"> code</w:t>
      </w:r>
      <w:r>
        <w:rPr>
          <w:rFonts w:eastAsia="Times New Roman"/>
          <w:b/>
          <w:bCs/>
          <w:sz w:val="28"/>
          <w:szCs w:val="28"/>
          <w:lang w:val="en-US"/>
        </w:rPr>
        <w:t xml:space="preserve"> for  First_aid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public class FSEARCH extends javax.swing.JFrame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static final String JDBC_DRIVER = "com.mysql.jdbc.Driver";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final String DB_URL = "jdbc:mysql://localhost/homedoctor";</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final String USER = "root";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final String PASS =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 Creates new form FSEARCH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public FSEARCH()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initComponents();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show_fs();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public ArrayList&lt;FS&gt; f1List(){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ArrayList&lt;FS&gt; f1List=new ArrayList&lt;&gt;();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Connection conn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 =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query="select fname,symptoms,treatments from firstaid f,treatment t where t.tid=f.fid";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st=conn.createStatement();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ResultSet rs=st.executeQuery(query);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FS M;</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while(rs.next()){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M=new FS(rs.getString("fname"),rs.getString("symptoms"),rs.getString("treatments"));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f1List.add(M);</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JOptionPane.showMessageDialog(null,e);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return f1List;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public void show_fs(){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ArrayList&lt;FS&gt; list=f1List();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DefaultTableModel model=(DefaultTableModel)FSTABLE.getModel();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Object[] row=new Object[3];</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for(int i=0;i&lt;list.size();i++){</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row[0]=list.get(i).getfname();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row[1]=list.get(i).getsymptoms();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row[2]=list.get(i).gettreatments();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model.addRow(row);</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private void FTESTKeyReleased(java.awt.event.KeyEvent evt) {//GEN-FIRST:event_FTESTKeyReleased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Connection conn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ResultSet rs;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 =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ps=conn.prepareStatement("select fname,symptoms,treatments from firstaid f,treatment t where f.fid=t.tid and t.fid=t.tid and f.fname=?");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ps.setString(1,String.valueOf(FTEST.getText()));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rs=ps.executeQuery();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FSTABLE.setModel(DbUtils.resultSetToTableModel(rs));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ps.close();</w:t>
      </w:r>
    </w:p>
    <w:p>
      <w:pPr>
        <w:tabs>
          <w:tab w:val="left" w:pos="7710"/>
        </w:tabs>
        <w:spacing w:before="30" w:after="0" w:line="360" w:lineRule="auto"/>
        <w:jc w:val="both"/>
        <w:rPr>
          <w:rFonts w:hint="default" w:eastAsia="Times New Roman"/>
          <w:b w:val="0"/>
          <w:bCs w:val="0"/>
          <w:sz w:val="24"/>
          <w:szCs w:val="24"/>
          <w:lang w:val="en-US"/>
        </w:rPr>
      </w:pP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catch(Exception 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}//GEN-LAST:event_FTESTKeyReleased</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void fun() throws ClassNotFoundException{</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Connection conn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 =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java.awt.EventQueue.invokeLater(new Runnable(){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public void run(){</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new FSEARCH().setVisible(true);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hh();</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static void hh(){</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try{</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Connection conn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stmt = null;</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Class.forName("com.mysql.jdbc.Driver");</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System.out.println("Connecting to database...");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conn = DriverManager.getConnection(DB_URL,USER,PASS);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String query="select fname,symptoms,treatments from firstaid f,treatment t where f.fid=t.tid and t.fid=t.tid and f.fname=?";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Statement st=conn.createStatement();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PreparedStatement ps=conn.prepareStatement("select fname,symptoms,treatments from firstaid f,treatment t where f.fid=t.tid and t.fid=t.tid and f.fname=? order by FNAME asc");</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catch(Exception 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System.out.println(e);</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 @param args the command line arguments</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public static void main(String args[]) throws ClassNotFoundException {</w:t>
      </w:r>
    </w:p>
    <w:p>
      <w:pPr>
        <w:tabs>
          <w:tab w:val="left" w:pos="7710"/>
        </w:tabs>
        <w:spacing w:before="30" w:after="0" w:line="360" w:lineRule="auto"/>
        <w:jc w:val="both"/>
        <w:rPr>
          <w:rFonts w:hint="default" w:eastAsia="Times New Roman"/>
          <w:b w:val="0"/>
          <w:bCs w:val="0"/>
          <w:sz w:val="24"/>
          <w:szCs w:val="24"/>
          <w:lang w:val="en-US"/>
        </w:rPr>
      </w:pPr>
      <w:r>
        <w:rPr>
          <w:rFonts w:hint="default" w:eastAsia="Times New Roman"/>
          <w:b w:val="0"/>
          <w:bCs w:val="0"/>
          <w:sz w:val="24"/>
          <w:szCs w:val="24"/>
          <w:lang w:val="en-US"/>
        </w:rPr>
        <w:t xml:space="preserve">            fun();//Main function;}</w:t>
      </w:r>
    </w:p>
    <w:p>
      <w:pPr>
        <w:tabs>
          <w:tab w:val="left" w:pos="7710"/>
        </w:tabs>
        <w:spacing w:before="30" w:after="0" w:line="360" w:lineRule="auto"/>
        <w:jc w:val="both"/>
        <w:rPr>
          <w:rFonts w:eastAsia="Times New Roman"/>
          <w:b/>
          <w:bCs/>
          <w:sz w:val="36"/>
          <w:szCs w:val="36"/>
        </w:rPr>
      </w:pPr>
      <w:r>
        <w:rPr>
          <w:rFonts w:hint="default" w:eastAsia="Times New Roman"/>
          <w:b/>
          <w:bCs/>
          <w:sz w:val="28"/>
          <w:szCs w:val="28"/>
          <w:lang w:val="en-US"/>
        </w:rPr>
        <w:t xml:space="preserve"> </w:t>
      </w:r>
      <w:r>
        <w:rPr>
          <w:rFonts w:eastAsia="Times New Roman"/>
          <w:b/>
          <w:bCs/>
          <w:sz w:val="36"/>
          <w:szCs w:val="36"/>
        </w:rPr>
        <w:t>Chapter 5</w:t>
      </w:r>
    </w:p>
    <w:p>
      <w:pPr>
        <w:jc w:val="center"/>
        <w:rPr>
          <w:rFonts w:eastAsia="Times New Roman"/>
          <w:b/>
          <w:bCs/>
          <w:sz w:val="36"/>
          <w:szCs w:val="36"/>
          <w:lang w:val="en-US"/>
        </w:rPr>
      </w:pPr>
      <w:r>
        <w:rPr>
          <w:rFonts w:eastAsia="Times New Roman"/>
          <w:b/>
          <w:bCs/>
          <w:sz w:val="36"/>
          <w:szCs w:val="36"/>
        </w:rPr>
        <w:t>SNAPSHOTS AND RESULT</w:t>
      </w:r>
      <w:r>
        <w:rPr>
          <w:rFonts w:eastAsia="Times New Roman"/>
          <w:b/>
          <w:bCs/>
          <w:sz w:val="36"/>
          <w:szCs w:val="36"/>
          <w:lang w:val="en-US"/>
        </w:rPr>
        <w:t>.</w:t>
      </w:r>
    </w:p>
    <w:p>
      <w:pPr>
        <w:jc w:val="both"/>
        <w:rPr>
          <w:rFonts w:eastAsia="Times New Roman"/>
          <w:b/>
          <w:bCs/>
          <w:sz w:val="28"/>
          <w:szCs w:val="28"/>
          <w:lang w:val="en-US"/>
        </w:rPr>
      </w:pPr>
      <w:r>
        <w:rPr>
          <w:b w:val="0"/>
          <w:bCs w:val="0"/>
          <w:sz w:val="24"/>
          <w:szCs w:val="24"/>
          <w:lang w:val="en-US"/>
        </w:rPr>
        <w:drawing>
          <wp:anchor distT="0" distB="0" distL="114300" distR="114300" simplePos="0" relativeHeight="251661312" behindDoc="0" locked="0" layoutInCell="1" allowOverlap="1">
            <wp:simplePos x="0" y="0"/>
            <wp:positionH relativeFrom="column">
              <wp:posOffset>-381000</wp:posOffset>
            </wp:positionH>
            <wp:positionV relativeFrom="paragraph">
              <wp:posOffset>527685</wp:posOffset>
            </wp:positionV>
            <wp:extent cx="6704965" cy="4133215"/>
            <wp:effectExtent l="0" t="0" r="635" b="635"/>
            <wp:wrapTopAndBottom/>
            <wp:docPr id="3" name="Picture 3"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1"/>
                    <pic:cNvPicPr>
                      <a:picLocks noChangeAspect="1"/>
                    </pic:cNvPicPr>
                  </pic:nvPicPr>
                  <pic:blipFill>
                    <a:blip r:embed="rId9"/>
                    <a:stretch>
                      <a:fillRect/>
                    </a:stretch>
                  </pic:blipFill>
                  <pic:spPr>
                    <a:xfrm>
                      <a:off x="0" y="0"/>
                      <a:ext cx="6704965" cy="4133215"/>
                    </a:xfrm>
                    <a:prstGeom prst="rect">
                      <a:avLst/>
                    </a:prstGeom>
                  </pic:spPr>
                </pic:pic>
              </a:graphicData>
            </a:graphic>
          </wp:anchor>
        </w:drawing>
      </w:r>
      <w:r>
        <w:rPr>
          <w:rFonts w:eastAsia="Times New Roman"/>
          <w:b/>
          <w:bCs/>
          <w:sz w:val="28"/>
          <w:szCs w:val="28"/>
          <w:lang w:val="en-US"/>
        </w:rPr>
        <w:t>5.1</w:t>
      </w:r>
      <w:r>
        <w:rPr>
          <w:rFonts w:eastAsia="Times New Roman"/>
          <w:b/>
          <w:bCs/>
          <w:sz w:val="36"/>
          <w:szCs w:val="36"/>
          <w:lang w:val="en-US"/>
        </w:rPr>
        <w:t xml:space="preserve"> </w:t>
      </w:r>
      <w:r>
        <w:rPr>
          <w:rFonts w:eastAsia="Times New Roman"/>
          <w:b/>
          <w:bCs/>
          <w:sz w:val="28"/>
          <w:szCs w:val="28"/>
        </w:rPr>
        <w:t>SNAPSHOTS AND RESULT</w:t>
      </w:r>
      <w:r>
        <w:rPr>
          <w:rFonts w:eastAsia="Times New Roman"/>
          <w:b/>
          <w:bCs/>
          <w:sz w:val="28"/>
          <w:szCs w:val="28"/>
          <w:lang w:val="en-US"/>
        </w:rPr>
        <w:t>.</w:t>
      </w:r>
    </w:p>
    <w:p>
      <w:pPr>
        <w:ind w:firstLine="1821" w:firstLineChars="650"/>
        <w:jc w:val="both"/>
        <w:rPr>
          <w:rFonts w:eastAsia="Times New Roman"/>
          <w:b/>
          <w:bCs/>
          <w:sz w:val="28"/>
          <w:szCs w:val="28"/>
          <w:lang w:val="en-US"/>
        </w:rPr>
      </w:pPr>
    </w:p>
    <w:p>
      <w:pPr>
        <w:ind w:left="3080"/>
        <w:jc w:val="both"/>
        <w:rPr>
          <w:sz w:val="20"/>
          <w:szCs w:val="20"/>
        </w:rPr>
      </w:pPr>
      <w:r>
        <w:rPr>
          <w:rFonts w:eastAsia="Times New Roman"/>
          <w:sz w:val="24"/>
          <w:szCs w:val="24"/>
        </w:rPr>
        <w:t xml:space="preserve">Fig 5.1 : </w:t>
      </w:r>
      <w:r>
        <w:rPr>
          <w:rFonts w:eastAsia="Times New Roman"/>
          <w:sz w:val="24"/>
          <w:szCs w:val="24"/>
          <w:lang w:val="en-US"/>
        </w:rPr>
        <w:t>Home</w:t>
      </w:r>
      <w:r>
        <w:rPr>
          <w:rFonts w:eastAsia="Times New Roman"/>
          <w:sz w:val="24"/>
          <w:szCs w:val="24"/>
        </w:rPr>
        <w:t xml:space="preserve"> Page</w:t>
      </w:r>
    </w:p>
    <w:p>
      <w:pPr>
        <w:tabs>
          <w:tab w:val="left" w:pos="7710"/>
        </w:tabs>
        <w:spacing w:before="30" w:after="0" w:line="360" w:lineRule="auto"/>
        <w:jc w:val="both"/>
        <w:rPr>
          <w:b w:val="0"/>
          <w:bCs w:val="0"/>
          <w:sz w:val="24"/>
          <w:szCs w:val="24"/>
          <w:lang w:val="en-US"/>
        </w:rPr>
      </w:pPr>
    </w:p>
    <w:p>
      <w:pPr>
        <w:spacing w:line="288" w:lineRule="exact"/>
        <w:jc w:val="both"/>
        <w:rPr>
          <w:sz w:val="20"/>
          <w:szCs w:val="20"/>
        </w:rPr>
      </w:pPr>
    </w:p>
    <w:p>
      <w:pPr>
        <w:tabs>
          <w:tab w:val="left" w:pos="7710"/>
        </w:tabs>
        <w:spacing w:before="30" w:after="0" w:line="360" w:lineRule="auto"/>
        <w:jc w:val="both"/>
        <w:rPr>
          <w:b w:val="0"/>
          <w:bCs w:val="0"/>
          <w:sz w:val="24"/>
          <w:szCs w:val="24"/>
          <w:lang w:val="en-US"/>
        </w:rPr>
      </w:pPr>
      <w:r>
        <w:rPr>
          <w:rFonts w:eastAsia="Times New Roman"/>
          <w:sz w:val="24"/>
          <w:szCs w:val="24"/>
        </w:rPr>
        <w:t>This is the Home page of software .where user can directly move to any pages as shown in above Fig</w:t>
      </w:r>
      <w:r>
        <w:rPr>
          <w:rFonts w:eastAsia="Times New Roman"/>
          <w:sz w:val="24"/>
          <w:szCs w:val="24"/>
          <w:lang w:val="en-US"/>
        </w:rPr>
        <w:t xml:space="preserve"> 5.1</w:t>
      </w: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spacing w:line="200" w:lineRule="exact"/>
        <w:jc w:val="both"/>
        <w:rPr>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lang w:val="en-US"/>
        </w:rPr>
      </w:pPr>
      <w:r>
        <w:rPr>
          <w:b w:val="0"/>
          <w:bCs w:val="0"/>
          <w:sz w:val="24"/>
          <w:szCs w:val="24"/>
          <w:lang w:val="en-US"/>
        </w:rPr>
        <w:drawing>
          <wp:inline distT="0" distB="0" distL="114300" distR="114300">
            <wp:extent cx="5932805" cy="3399790"/>
            <wp:effectExtent l="0" t="0" r="10795" b="10160"/>
            <wp:docPr id="4" name="Picture 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
                    <pic:cNvPicPr>
                      <a:picLocks noChangeAspect="1"/>
                    </pic:cNvPicPr>
                  </pic:nvPicPr>
                  <pic:blipFill>
                    <a:blip r:embed="rId10"/>
                    <a:srcRect b="7032"/>
                    <a:stretch>
                      <a:fillRect/>
                    </a:stretch>
                  </pic:blipFill>
                  <pic:spPr>
                    <a:xfrm>
                      <a:off x="0" y="0"/>
                      <a:ext cx="5932805" cy="3399790"/>
                    </a:xfrm>
                    <a:prstGeom prst="rect">
                      <a:avLst/>
                    </a:prstGeom>
                  </pic:spPr>
                </pic:pic>
              </a:graphicData>
            </a:graphic>
          </wp:inline>
        </w:drawing>
      </w:r>
    </w:p>
    <w:p>
      <w:pPr>
        <w:tabs>
          <w:tab w:val="left" w:pos="7710"/>
        </w:tabs>
        <w:spacing w:before="30" w:after="0" w:line="360" w:lineRule="auto"/>
        <w:jc w:val="both"/>
        <w:rPr>
          <w:b w:val="0"/>
          <w:bCs w:val="0"/>
          <w:sz w:val="24"/>
          <w:szCs w:val="24"/>
          <w:lang w:val="en-US"/>
        </w:rPr>
      </w:pPr>
    </w:p>
    <w:p>
      <w:pPr>
        <w:ind w:left="3080" w:firstLine="720" w:firstLineChars="300"/>
        <w:jc w:val="both"/>
        <w:rPr>
          <w:sz w:val="20"/>
          <w:szCs w:val="20"/>
        </w:rPr>
      </w:pPr>
      <w:r>
        <w:rPr>
          <w:rFonts w:eastAsia="Times New Roman"/>
          <w:sz w:val="24"/>
          <w:szCs w:val="24"/>
        </w:rPr>
        <w:t>Fig 5.</w:t>
      </w:r>
      <w:r>
        <w:rPr>
          <w:rFonts w:eastAsia="Times New Roman"/>
          <w:sz w:val="24"/>
          <w:szCs w:val="24"/>
          <w:lang w:val="en-US"/>
        </w:rPr>
        <w:t>2</w:t>
      </w:r>
      <w:r>
        <w:rPr>
          <w:rFonts w:eastAsia="Times New Roman"/>
          <w:sz w:val="24"/>
          <w:szCs w:val="24"/>
        </w:rPr>
        <w:t xml:space="preserve"> : </w:t>
      </w:r>
      <w:r>
        <w:rPr>
          <w:rFonts w:eastAsia="Times New Roman"/>
          <w:sz w:val="24"/>
          <w:szCs w:val="24"/>
          <w:lang w:val="en-US"/>
        </w:rPr>
        <w:t>About</w:t>
      </w:r>
      <w:r>
        <w:rPr>
          <w:rFonts w:eastAsia="Times New Roman"/>
          <w:sz w:val="24"/>
          <w:szCs w:val="24"/>
        </w:rPr>
        <w:t xml:space="preserve"> Page</w:t>
      </w:r>
    </w:p>
    <w:p>
      <w:pPr>
        <w:tabs>
          <w:tab w:val="left" w:pos="7710"/>
        </w:tabs>
        <w:spacing w:before="30" w:after="0" w:line="360" w:lineRule="auto"/>
        <w:jc w:val="both"/>
        <w:rPr>
          <w:b w:val="0"/>
          <w:bCs w:val="0"/>
          <w:sz w:val="24"/>
          <w:szCs w:val="24"/>
        </w:rPr>
      </w:pPr>
      <w:r>
        <w:rPr>
          <w:b w:val="0"/>
          <w:bCs w:val="0"/>
          <w:sz w:val="24"/>
          <w:szCs w:val="24"/>
          <w:lang w:val="en-US"/>
        </w:rPr>
        <w:drawing>
          <wp:inline distT="0" distB="0" distL="114300" distR="114300">
            <wp:extent cx="6162040" cy="2712085"/>
            <wp:effectExtent l="0" t="0" r="10160" b="12065"/>
            <wp:docPr id="5" name="Picture 5" descr="GAL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ALLARY"/>
                    <pic:cNvPicPr>
                      <a:picLocks noChangeAspect="1"/>
                    </pic:cNvPicPr>
                  </pic:nvPicPr>
                  <pic:blipFill>
                    <a:blip r:embed="rId11"/>
                    <a:stretch>
                      <a:fillRect/>
                    </a:stretch>
                  </pic:blipFill>
                  <pic:spPr>
                    <a:xfrm>
                      <a:off x="0" y="0"/>
                      <a:ext cx="6162040" cy="2712085"/>
                    </a:xfrm>
                    <a:prstGeom prst="rect">
                      <a:avLst/>
                    </a:prstGeom>
                  </pic:spPr>
                </pic:pic>
              </a:graphicData>
            </a:graphic>
          </wp:inline>
        </w:drawing>
      </w:r>
    </w:p>
    <w:p>
      <w:pPr>
        <w:ind w:left="3080" w:firstLine="720" w:firstLineChars="300"/>
        <w:jc w:val="both"/>
        <w:rPr>
          <w:sz w:val="20"/>
          <w:szCs w:val="20"/>
          <w:lang w:val="en-US"/>
        </w:rPr>
      </w:pPr>
      <w:r>
        <w:rPr>
          <w:rFonts w:eastAsia="Times New Roman"/>
          <w:sz w:val="24"/>
          <w:szCs w:val="24"/>
        </w:rPr>
        <w:t>Fig 5.</w:t>
      </w:r>
      <w:r>
        <w:rPr>
          <w:rFonts w:eastAsia="Times New Roman"/>
          <w:sz w:val="24"/>
          <w:szCs w:val="24"/>
          <w:lang w:val="en-US"/>
        </w:rPr>
        <w:t>3</w:t>
      </w:r>
      <w:r>
        <w:rPr>
          <w:rFonts w:eastAsia="Times New Roman"/>
          <w:sz w:val="24"/>
          <w:szCs w:val="24"/>
        </w:rPr>
        <w:t xml:space="preserve"> : </w:t>
      </w:r>
      <w:r>
        <w:rPr>
          <w:rFonts w:eastAsia="Times New Roman"/>
          <w:sz w:val="24"/>
          <w:szCs w:val="24"/>
          <w:lang w:val="en-US"/>
        </w:rPr>
        <w:t>Gallary</w:t>
      </w:r>
    </w:p>
    <w:p>
      <w:pPr>
        <w:tabs>
          <w:tab w:val="left" w:pos="7710"/>
        </w:tabs>
        <w:spacing w:before="30" w:after="0" w:line="360" w:lineRule="auto"/>
        <w:jc w:val="both"/>
        <w:rPr>
          <w:b w:val="0"/>
          <w:bCs w:val="0"/>
          <w:sz w:val="24"/>
          <w:szCs w:val="24"/>
          <w:lang w:val="en-US"/>
        </w:rPr>
      </w:pPr>
    </w:p>
    <w:p>
      <w:pPr>
        <w:tabs>
          <w:tab w:val="left" w:pos="7710"/>
        </w:tabs>
        <w:spacing w:before="30" w:after="0" w:line="360" w:lineRule="auto"/>
        <w:jc w:val="both"/>
        <w:rPr>
          <w:b w:val="0"/>
          <w:bCs w:val="0"/>
          <w:sz w:val="24"/>
          <w:szCs w:val="24"/>
        </w:rPr>
      </w:pPr>
    </w:p>
    <w:p>
      <w:pPr>
        <w:tabs>
          <w:tab w:val="left" w:pos="7710"/>
        </w:tabs>
        <w:spacing w:before="30" w:after="0" w:line="360" w:lineRule="auto"/>
        <w:ind w:left="3480" w:hanging="3480" w:hangingChars="1450"/>
        <w:jc w:val="both"/>
        <w:rPr>
          <w:sz w:val="20"/>
          <w:szCs w:val="20"/>
        </w:rPr>
      </w:pPr>
      <w:r>
        <w:rPr>
          <w:b w:val="0"/>
          <w:bCs w:val="0"/>
          <w:sz w:val="24"/>
          <w:szCs w:val="24"/>
          <w:lang w:val="en-US"/>
        </w:rPr>
        <w:drawing>
          <wp:inline distT="0" distB="0" distL="114300" distR="114300">
            <wp:extent cx="5932805" cy="3656965"/>
            <wp:effectExtent l="0" t="0" r="10795" b="635"/>
            <wp:docPr id="7" name="Picture 7" desc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EG"/>
                    <pic:cNvPicPr>
                      <a:picLocks noChangeAspect="1"/>
                    </pic:cNvPicPr>
                  </pic:nvPicPr>
                  <pic:blipFill>
                    <a:blip r:embed="rId12"/>
                    <a:stretch>
                      <a:fillRect/>
                    </a:stretch>
                  </pic:blipFill>
                  <pic:spPr>
                    <a:xfrm>
                      <a:off x="0" y="0"/>
                      <a:ext cx="5932805" cy="3656965"/>
                    </a:xfrm>
                    <a:prstGeom prst="rect">
                      <a:avLst/>
                    </a:prstGeom>
                  </pic:spPr>
                </pic:pic>
              </a:graphicData>
            </a:graphic>
          </wp:inline>
        </w:drawing>
      </w:r>
      <w:r>
        <w:rPr>
          <w:rFonts w:eastAsia="Times New Roman"/>
          <w:sz w:val="24"/>
          <w:szCs w:val="24"/>
        </w:rPr>
        <w:t>Fig 5.</w:t>
      </w:r>
      <w:r>
        <w:rPr>
          <w:rFonts w:eastAsia="Times New Roman"/>
          <w:sz w:val="24"/>
          <w:szCs w:val="24"/>
          <w:lang w:val="en-US"/>
        </w:rPr>
        <w:t>4</w:t>
      </w:r>
      <w:r>
        <w:rPr>
          <w:rFonts w:eastAsia="Times New Roman"/>
          <w:sz w:val="24"/>
          <w:szCs w:val="24"/>
        </w:rPr>
        <w:t xml:space="preserve"> : Register Page</w:t>
      </w:r>
    </w:p>
    <w:p>
      <w:pPr>
        <w:spacing w:line="350" w:lineRule="auto"/>
        <w:ind w:right="660"/>
        <w:jc w:val="both"/>
        <w:rPr>
          <w:rFonts w:eastAsia="Times New Roman"/>
          <w:sz w:val="24"/>
          <w:szCs w:val="24"/>
        </w:rPr>
      </w:pPr>
      <w:r>
        <w:rPr>
          <w:rFonts w:eastAsia="Times New Roman"/>
          <w:sz w:val="24"/>
          <w:szCs w:val="24"/>
        </w:rPr>
        <w:t>In this page a new user can register his name and set his own password to get direct Access to database system.</w:t>
      </w:r>
    </w:p>
    <w:p>
      <w:pPr>
        <w:spacing w:line="350" w:lineRule="auto"/>
        <w:ind w:right="660"/>
        <w:jc w:val="both"/>
        <w:rPr>
          <w:rFonts w:eastAsia="Times New Roman"/>
          <w:sz w:val="24"/>
          <w:szCs w:val="24"/>
          <w:lang w:val="en-US"/>
        </w:rPr>
      </w:pPr>
      <w:r>
        <w:rPr>
          <w:rFonts w:eastAsia="Times New Roman"/>
          <w:sz w:val="24"/>
          <w:szCs w:val="24"/>
          <w:lang w:val="en-US"/>
        </w:rPr>
        <w:drawing>
          <wp:inline distT="0" distB="0" distL="114300" distR="114300">
            <wp:extent cx="5418455" cy="2818130"/>
            <wp:effectExtent l="0" t="0" r="10795" b="1270"/>
            <wp:docPr id="8" name="Picture 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IN"/>
                    <pic:cNvPicPr>
                      <a:picLocks noChangeAspect="1"/>
                    </pic:cNvPicPr>
                  </pic:nvPicPr>
                  <pic:blipFill>
                    <a:blip r:embed="rId13"/>
                    <a:srcRect b="7956"/>
                    <a:stretch>
                      <a:fillRect/>
                    </a:stretch>
                  </pic:blipFill>
                  <pic:spPr>
                    <a:xfrm>
                      <a:off x="0" y="0"/>
                      <a:ext cx="5418455" cy="2818130"/>
                    </a:xfrm>
                    <a:prstGeom prst="rect">
                      <a:avLst/>
                    </a:prstGeom>
                  </pic:spPr>
                </pic:pic>
              </a:graphicData>
            </a:graphic>
          </wp:inline>
        </w:drawing>
      </w:r>
    </w:p>
    <w:p>
      <w:pPr>
        <w:tabs>
          <w:tab w:val="left" w:pos="7710"/>
        </w:tabs>
        <w:spacing w:before="30" w:after="0" w:line="360" w:lineRule="auto"/>
        <w:ind w:left="5037" w:leftChars="1417" w:hanging="1920" w:hangingChars="800"/>
        <w:jc w:val="both"/>
        <w:rPr>
          <w:sz w:val="20"/>
          <w:szCs w:val="20"/>
        </w:rPr>
      </w:pPr>
      <w:r>
        <w:rPr>
          <w:rFonts w:eastAsia="Times New Roman"/>
          <w:sz w:val="24"/>
          <w:szCs w:val="24"/>
        </w:rPr>
        <w:t>Fig 5.</w:t>
      </w:r>
      <w:r>
        <w:rPr>
          <w:rFonts w:eastAsia="Times New Roman"/>
          <w:sz w:val="24"/>
          <w:szCs w:val="24"/>
          <w:lang w:val="en-US"/>
        </w:rPr>
        <w:t>5</w:t>
      </w:r>
      <w:r>
        <w:rPr>
          <w:rFonts w:eastAsia="Times New Roman"/>
          <w:sz w:val="24"/>
          <w:szCs w:val="24"/>
        </w:rPr>
        <w:t>:</w:t>
      </w:r>
      <w:r>
        <w:rPr>
          <w:rFonts w:eastAsia="Times New Roman"/>
          <w:sz w:val="24"/>
          <w:szCs w:val="24"/>
          <w:lang w:val="en-US"/>
        </w:rPr>
        <w:t>Login</w:t>
      </w:r>
      <w:r>
        <w:rPr>
          <w:rFonts w:eastAsia="Times New Roman"/>
          <w:sz w:val="24"/>
          <w:szCs w:val="24"/>
        </w:rPr>
        <w:t xml:space="preserve"> Page</w:t>
      </w: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lang w:val="en-US"/>
        </w:rPr>
      </w:pPr>
      <w:r>
        <w:rPr>
          <w:b w:val="0"/>
          <w:bCs w:val="0"/>
          <w:sz w:val="24"/>
          <w:szCs w:val="24"/>
          <w:lang w:val="en-US"/>
        </w:rPr>
        <w:drawing>
          <wp:inline distT="0" distB="0" distL="114300" distR="114300">
            <wp:extent cx="5932805" cy="3154680"/>
            <wp:effectExtent l="0" t="0" r="10795" b="7620"/>
            <wp:docPr id="9" name="Picture 9"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ashboard"/>
                    <pic:cNvPicPr>
                      <a:picLocks noChangeAspect="1"/>
                    </pic:cNvPicPr>
                  </pic:nvPicPr>
                  <pic:blipFill>
                    <a:blip r:embed="rId14"/>
                    <a:srcRect b="10379"/>
                    <a:stretch>
                      <a:fillRect/>
                    </a:stretch>
                  </pic:blipFill>
                  <pic:spPr>
                    <a:xfrm>
                      <a:off x="0" y="0"/>
                      <a:ext cx="5932805" cy="3154680"/>
                    </a:xfrm>
                    <a:prstGeom prst="rect">
                      <a:avLst/>
                    </a:prstGeom>
                  </pic:spPr>
                </pic:pic>
              </a:graphicData>
            </a:graphic>
          </wp:inline>
        </w:drawing>
      </w:r>
    </w:p>
    <w:p>
      <w:pPr>
        <w:tabs>
          <w:tab w:val="left" w:pos="7710"/>
        </w:tabs>
        <w:spacing w:before="30" w:after="0" w:line="360" w:lineRule="auto"/>
        <w:ind w:left="5037" w:leftChars="1417" w:hanging="1920" w:hangingChars="800"/>
        <w:jc w:val="both"/>
        <w:rPr>
          <w:rFonts w:eastAsia="Times New Roman"/>
          <w:sz w:val="24"/>
          <w:szCs w:val="24"/>
          <w:lang w:val="en-US"/>
        </w:rPr>
      </w:pPr>
      <w:r>
        <w:rPr>
          <w:rFonts w:eastAsia="Times New Roman"/>
          <w:sz w:val="24"/>
          <w:szCs w:val="24"/>
        </w:rPr>
        <w:t>Fig 5.</w:t>
      </w:r>
      <w:r>
        <w:rPr>
          <w:rFonts w:eastAsia="Times New Roman"/>
          <w:sz w:val="24"/>
          <w:szCs w:val="24"/>
          <w:lang w:val="en-US"/>
        </w:rPr>
        <w:t>6</w:t>
      </w:r>
      <w:r>
        <w:rPr>
          <w:rFonts w:eastAsia="Times New Roman"/>
          <w:sz w:val="24"/>
          <w:szCs w:val="24"/>
        </w:rPr>
        <w:t>:</w:t>
      </w:r>
      <w:r>
        <w:rPr>
          <w:rFonts w:eastAsia="Times New Roman"/>
          <w:sz w:val="24"/>
          <w:szCs w:val="24"/>
          <w:lang w:val="en-US"/>
        </w:rPr>
        <w:t xml:space="preserve">Dashboard </w:t>
      </w:r>
    </w:p>
    <w:p>
      <w:pPr>
        <w:tabs>
          <w:tab w:val="left" w:pos="7710"/>
        </w:tabs>
        <w:spacing w:before="30" w:after="0" w:line="360" w:lineRule="auto"/>
        <w:jc w:val="both"/>
        <w:rPr>
          <w:rFonts w:eastAsia="Times New Roman"/>
          <w:sz w:val="24"/>
          <w:szCs w:val="24"/>
          <w:lang w:val="en-US"/>
        </w:rPr>
      </w:pPr>
      <w:r>
        <w:rPr>
          <w:rFonts w:eastAsia="Times New Roman"/>
          <w:sz w:val="24"/>
          <w:szCs w:val="24"/>
          <w:lang w:val="en-US"/>
        </w:rPr>
        <w:t>You can select the things you need to be searched.And can move to many other pages.</w:t>
      </w:r>
    </w:p>
    <w:p>
      <w:pPr>
        <w:tabs>
          <w:tab w:val="left" w:pos="7710"/>
        </w:tabs>
        <w:spacing w:before="30" w:after="0" w:line="360" w:lineRule="auto"/>
        <w:jc w:val="both"/>
        <w:rPr>
          <w:rFonts w:eastAsia="Times New Roman"/>
          <w:sz w:val="24"/>
          <w:szCs w:val="24"/>
          <w:lang w:val="en-US"/>
        </w:rPr>
      </w:pPr>
      <w:r>
        <w:rPr>
          <w:rFonts w:eastAsia="Times New Roman"/>
          <w:sz w:val="24"/>
          <w:szCs w:val="24"/>
          <w:lang w:val="en-US"/>
        </w:rPr>
        <w:drawing>
          <wp:inline distT="0" distB="0" distL="114300" distR="114300">
            <wp:extent cx="5932805" cy="2742565"/>
            <wp:effectExtent l="0" t="0" r="10795" b="635"/>
            <wp:docPr id="10" name="Picture 10" desc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ed"/>
                    <pic:cNvPicPr>
                      <a:picLocks noChangeAspect="1"/>
                    </pic:cNvPicPr>
                  </pic:nvPicPr>
                  <pic:blipFill>
                    <a:blip r:embed="rId15"/>
                    <a:srcRect b="25004"/>
                    <a:stretch>
                      <a:fillRect/>
                    </a:stretch>
                  </pic:blipFill>
                  <pic:spPr>
                    <a:xfrm>
                      <a:off x="0" y="0"/>
                      <a:ext cx="5932805" cy="2742565"/>
                    </a:xfrm>
                    <a:prstGeom prst="rect">
                      <a:avLst/>
                    </a:prstGeom>
                  </pic:spPr>
                </pic:pic>
              </a:graphicData>
            </a:graphic>
          </wp:inline>
        </w:drawing>
      </w:r>
    </w:p>
    <w:p>
      <w:pPr>
        <w:tabs>
          <w:tab w:val="left" w:pos="7710"/>
        </w:tabs>
        <w:spacing w:before="30" w:after="0" w:line="360" w:lineRule="auto"/>
        <w:ind w:left="5037" w:leftChars="1417" w:hanging="1920" w:hangingChars="800"/>
        <w:jc w:val="both"/>
        <w:rPr>
          <w:rFonts w:eastAsia="Times New Roman"/>
          <w:sz w:val="24"/>
          <w:szCs w:val="24"/>
          <w:lang w:val="en-US"/>
        </w:rPr>
      </w:pPr>
      <w:r>
        <w:rPr>
          <w:rFonts w:eastAsia="Times New Roman"/>
          <w:sz w:val="24"/>
          <w:szCs w:val="24"/>
        </w:rPr>
        <w:t>Fig 5.</w:t>
      </w:r>
      <w:r>
        <w:rPr>
          <w:rFonts w:eastAsia="Times New Roman"/>
          <w:sz w:val="24"/>
          <w:szCs w:val="24"/>
          <w:lang w:val="en-US"/>
        </w:rPr>
        <w:t>7: Medicine Serach</w:t>
      </w:r>
    </w:p>
    <w:p>
      <w:pPr>
        <w:tabs>
          <w:tab w:val="left" w:pos="7710"/>
        </w:tabs>
        <w:spacing w:before="30" w:after="0" w:line="360" w:lineRule="auto"/>
        <w:ind w:firstLine="1200" w:firstLineChars="500"/>
        <w:jc w:val="both"/>
        <w:rPr>
          <w:rFonts w:eastAsia="Times New Roman"/>
          <w:sz w:val="24"/>
          <w:szCs w:val="24"/>
          <w:lang w:val="en-US"/>
        </w:rPr>
      </w:pPr>
      <w:r>
        <w:rPr>
          <w:rFonts w:eastAsia="Times New Roman"/>
          <w:sz w:val="24"/>
          <w:szCs w:val="24"/>
          <w:lang w:val="en-US"/>
        </w:rPr>
        <w:t>Here you can serach the medicine based upon your disease</w:t>
      </w: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p>
    <w:p>
      <w:pPr>
        <w:tabs>
          <w:tab w:val="left" w:pos="7710"/>
        </w:tabs>
        <w:spacing w:before="30" w:after="0" w:line="360" w:lineRule="auto"/>
        <w:jc w:val="both"/>
        <w:rPr>
          <w:b w:val="0"/>
          <w:bCs w:val="0"/>
          <w:sz w:val="24"/>
          <w:szCs w:val="24"/>
        </w:rPr>
      </w:pPr>
      <w:r>
        <w:rPr>
          <w:b w:val="0"/>
          <w:bCs w:val="0"/>
          <w:sz w:val="24"/>
          <w:szCs w:val="24"/>
          <w:lang w:val="en-US"/>
        </w:rPr>
        <w:drawing>
          <wp:inline distT="0" distB="0" distL="114300" distR="114300">
            <wp:extent cx="5932805" cy="2247265"/>
            <wp:effectExtent l="0" t="0" r="10795" b="635"/>
            <wp:docPr id="11" name="Picture 11"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
                    <pic:cNvPicPr>
                      <a:picLocks noChangeAspect="1"/>
                    </pic:cNvPicPr>
                  </pic:nvPicPr>
                  <pic:blipFill>
                    <a:blip r:embed="rId16"/>
                    <a:srcRect b="38548"/>
                    <a:stretch>
                      <a:fillRect/>
                    </a:stretch>
                  </pic:blipFill>
                  <pic:spPr>
                    <a:xfrm>
                      <a:off x="0" y="0"/>
                      <a:ext cx="5932805" cy="2247265"/>
                    </a:xfrm>
                    <a:prstGeom prst="rect">
                      <a:avLst/>
                    </a:prstGeom>
                  </pic:spPr>
                </pic:pic>
              </a:graphicData>
            </a:graphic>
          </wp:inline>
        </w:drawing>
      </w:r>
    </w:p>
    <w:p>
      <w:pPr>
        <w:tabs>
          <w:tab w:val="left" w:pos="7710"/>
        </w:tabs>
        <w:spacing w:before="30" w:after="0" w:line="360" w:lineRule="auto"/>
        <w:ind w:left="5037" w:leftChars="1417" w:hanging="1920" w:hangingChars="800"/>
        <w:jc w:val="both"/>
        <w:rPr>
          <w:rFonts w:eastAsia="Times New Roman"/>
          <w:sz w:val="24"/>
          <w:szCs w:val="24"/>
          <w:lang w:val="en-US"/>
        </w:rPr>
      </w:pPr>
      <w:r>
        <w:rPr>
          <w:rFonts w:eastAsia="Times New Roman"/>
          <w:sz w:val="24"/>
          <w:szCs w:val="24"/>
        </w:rPr>
        <w:t>Fig 5.</w:t>
      </w:r>
      <w:r>
        <w:rPr>
          <w:rFonts w:eastAsia="Times New Roman"/>
          <w:sz w:val="24"/>
          <w:szCs w:val="24"/>
          <w:lang w:val="en-US"/>
        </w:rPr>
        <w:t>8: First Aid  Serach</w:t>
      </w:r>
    </w:p>
    <w:p>
      <w:pPr>
        <w:tabs>
          <w:tab w:val="left" w:pos="7710"/>
        </w:tabs>
        <w:spacing w:before="30" w:after="0" w:line="360" w:lineRule="auto"/>
        <w:jc w:val="both"/>
        <w:rPr>
          <w:b w:val="0"/>
          <w:bCs w:val="0"/>
          <w:sz w:val="24"/>
          <w:szCs w:val="24"/>
          <w:lang w:val="en-US"/>
        </w:rPr>
      </w:pPr>
    </w:p>
    <w:p>
      <w:pPr>
        <w:tabs>
          <w:tab w:val="left" w:pos="7710"/>
        </w:tabs>
        <w:spacing w:before="30" w:after="0" w:line="360" w:lineRule="auto"/>
        <w:ind w:firstLine="1080" w:firstLineChars="450"/>
        <w:jc w:val="both"/>
        <w:rPr>
          <w:b w:val="0"/>
          <w:bCs w:val="0"/>
          <w:sz w:val="24"/>
          <w:szCs w:val="24"/>
          <w:lang w:val="en-US"/>
        </w:rPr>
      </w:pPr>
      <w:r>
        <w:rPr>
          <w:b w:val="0"/>
          <w:bCs w:val="0"/>
          <w:sz w:val="24"/>
          <w:szCs w:val="24"/>
          <w:lang w:val="en-US"/>
        </w:rPr>
        <w:t>Here you can search the first aid to be done when you are in a problem.</w:t>
      </w:r>
    </w:p>
    <w:p>
      <w:pPr>
        <w:tabs>
          <w:tab w:val="left" w:pos="7710"/>
        </w:tabs>
        <w:spacing w:before="30" w:after="0" w:line="360" w:lineRule="auto"/>
        <w:ind w:firstLine="1080" w:firstLineChars="450"/>
        <w:jc w:val="both"/>
        <w:rPr>
          <w:b w:val="0"/>
          <w:bCs w:val="0"/>
          <w:sz w:val="24"/>
          <w:szCs w:val="24"/>
          <w:lang w:val="en-US"/>
        </w:rPr>
      </w:pPr>
      <w:r>
        <w:rPr>
          <w:b w:val="0"/>
          <w:bCs w:val="0"/>
          <w:sz w:val="24"/>
          <w:szCs w:val="24"/>
          <w:lang w:val="en-US"/>
        </w:rPr>
        <w:drawing>
          <wp:inline distT="0" distB="0" distL="114300" distR="114300">
            <wp:extent cx="4325620" cy="3209290"/>
            <wp:effectExtent l="0" t="0" r="17780" b="10160"/>
            <wp:docPr id="12" name="Picture 12"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
                    <pic:cNvPicPr>
                      <a:picLocks noChangeAspect="1"/>
                    </pic:cNvPicPr>
                  </pic:nvPicPr>
                  <pic:blipFill>
                    <a:blip r:embed="rId17"/>
                    <a:stretch>
                      <a:fillRect/>
                    </a:stretch>
                  </pic:blipFill>
                  <pic:spPr>
                    <a:xfrm>
                      <a:off x="0" y="0"/>
                      <a:ext cx="4325620" cy="3209290"/>
                    </a:xfrm>
                    <a:prstGeom prst="rect">
                      <a:avLst/>
                    </a:prstGeom>
                  </pic:spPr>
                </pic:pic>
              </a:graphicData>
            </a:graphic>
          </wp:inline>
        </w:drawing>
      </w:r>
    </w:p>
    <w:p>
      <w:pPr>
        <w:tabs>
          <w:tab w:val="left" w:pos="7710"/>
        </w:tabs>
        <w:spacing w:before="30" w:after="0" w:line="360" w:lineRule="auto"/>
        <w:ind w:firstLine="3240" w:firstLineChars="1350"/>
        <w:jc w:val="both"/>
        <w:rPr>
          <w:rFonts w:eastAsia="Times New Roman"/>
          <w:sz w:val="24"/>
          <w:szCs w:val="24"/>
          <w:lang w:val="en-US"/>
        </w:rPr>
      </w:pPr>
      <w:r>
        <w:rPr>
          <w:rFonts w:eastAsia="Times New Roman"/>
          <w:sz w:val="24"/>
          <w:szCs w:val="24"/>
        </w:rPr>
        <w:t>Fig 5.</w:t>
      </w:r>
      <w:r>
        <w:rPr>
          <w:rFonts w:eastAsia="Times New Roman"/>
          <w:sz w:val="24"/>
          <w:szCs w:val="24"/>
          <w:lang w:val="en-US"/>
        </w:rPr>
        <w:t>9: Disease Serach</w:t>
      </w:r>
    </w:p>
    <w:p>
      <w:pPr>
        <w:tabs>
          <w:tab w:val="left" w:pos="7710"/>
        </w:tabs>
        <w:spacing w:before="30" w:after="0" w:line="360" w:lineRule="auto"/>
        <w:jc w:val="both"/>
        <w:rPr>
          <w:b w:val="0"/>
          <w:bCs w:val="0"/>
          <w:sz w:val="24"/>
          <w:szCs w:val="24"/>
        </w:rPr>
      </w:pPr>
    </w:p>
    <w:p>
      <w:pPr>
        <w:tabs>
          <w:tab w:val="left" w:pos="7710"/>
        </w:tabs>
        <w:spacing w:before="30" w:after="0" w:line="360" w:lineRule="auto"/>
        <w:ind w:firstLine="1800" w:firstLineChars="750"/>
        <w:jc w:val="both"/>
        <w:rPr>
          <w:b w:val="0"/>
          <w:bCs w:val="0"/>
          <w:sz w:val="24"/>
          <w:szCs w:val="24"/>
          <w:lang w:val="en-US"/>
        </w:rPr>
      </w:pPr>
      <w:r>
        <w:rPr>
          <w:b w:val="0"/>
          <w:bCs w:val="0"/>
          <w:sz w:val="24"/>
          <w:szCs w:val="24"/>
          <w:lang w:val="en-US"/>
        </w:rPr>
        <w:t>Here you search any diseases and their symptoms.</w:t>
      </w:r>
    </w:p>
    <w:p>
      <w:pPr>
        <w:tabs>
          <w:tab w:val="left" w:pos="7710"/>
        </w:tabs>
        <w:spacing w:before="30" w:after="0" w:line="360" w:lineRule="auto"/>
        <w:jc w:val="both"/>
        <w:rPr>
          <w:b/>
          <w:sz w:val="32"/>
          <w:szCs w:val="32"/>
        </w:rPr>
      </w:pPr>
    </w:p>
    <w:p>
      <w:pPr>
        <w:tabs>
          <w:tab w:val="left" w:pos="7710"/>
        </w:tabs>
        <w:spacing w:before="30" w:after="0" w:line="360" w:lineRule="auto"/>
        <w:jc w:val="both"/>
        <w:rPr>
          <w:b/>
          <w:sz w:val="32"/>
          <w:szCs w:val="32"/>
        </w:rPr>
      </w:pPr>
    </w:p>
    <w:p>
      <w:pPr>
        <w:tabs>
          <w:tab w:val="left" w:pos="7710"/>
        </w:tabs>
        <w:spacing w:before="30" w:after="0" w:line="360" w:lineRule="auto"/>
        <w:jc w:val="both"/>
        <w:rPr>
          <w:b/>
          <w:sz w:val="32"/>
          <w:szCs w:val="32"/>
        </w:rPr>
      </w:pPr>
    </w:p>
    <w:p>
      <w:pPr>
        <w:tabs>
          <w:tab w:val="left" w:pos="7710"/>
        </w:tabs>
        <w:spacing w:before="30" w:after="0" w:line="360" w:lineRule="auto"/>
        <w:jc w:val="both"/>
        <w:rPr>
          <w:b/>
          <w:sz w:val="32"/>
          <w:szCs w:val="32"/>
          <w:lang w:val="en-US"/>
        </w:rPr>
      </w:pPr>
      <w:r>
        <w:rPr>
          <w:b/>
          <w:sz w:val="32"/>
          <w:szCs w:val="32"/>
          <w:lang w:val="en-US"/>
        </w:rPr>
        <w:drawing>
          <wp:inline distT="0" distB="0" distL="114300" distR="114300">
            <wp:extent cx="5932805" cy="2914015"/>
            <wp:effectExtent l="0" t="0" r="10795" b="635"/>
            <wp:docPr id="13" name="Picture 13"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DMIN"/>
                    <pic:cNvPicPr>
                      <a:picLocks noChangeAspect="1"/>
                    </pic:cNvPicPr>
                  </pic:nvPicPr>
                  <pic:blipFill>
                    <a:blip r:embed="rId18"/>
                    <a:srcRect l="803" t="13804" r="-803" b="6512"/>
                    <a:stretch>
                      <a:fillRect/>
                    </a:stretch>
                  </pic:blipFill>
                  <pic:spPr>
                    <a:xfrm>
                      <a:off x="0" y="0"/>
                      <a:ext cx="5932805" cy="2914015"/>
                    </a:xfrm>
                    <a:prstGeom prst="rect">
                      <a:avLst/>
                    </a:prstGeom>
                  </pic:spPr>
                </pic:pic>
              </a:graphicData>
            </a:graphic>
          </wp:inline>
        </w:drawing>
      </w:r>
    </w:p>
    <w:p>
      <w:pPr>
        <w:tabs>
          <w:tab w:val="left" w:pos="7710"/>
        </w:tabs>
        <w:spacing w:before="30" w:after="0" w:line="360" w:lineRule="auto"/>
        <w:ind w:left="5037" w:leftChars="1417" w:hanging="1920" w:hangingChars="800"/>
        <w:jc w:val="both"/>
        <w:rPr>
          <w:rFonts w:eastAsia="Times New Roman"/>
          <w:sz w:val="24"/>
          <w:szCs w:val="24"/>
          <w:lang w:val="en-US"/>
        </w:rPr>
      </w:pPr>
      <w:r>
        <w:rPr>
          <w:rFonts w:eastAsia="Times New Roman"/>
          <w:sz w:val="24"/>
          <w:szCs w:val="24"/>
        </w:rPr>
        <w:t>Fig 5.</w:t>
      </w:r>
      <w:r>
        <w:rPr>
          <w:rFonts w:eastAsia="Times New Roman"/>
          <w:sz w:val="24"/>
          <w:szCs w:val="24"/>
          <w:lang w:val="en-US"/>
        </w:rPr>
        <w:t>10: Admin Login</w:t>
      </w:r>
    </w:p>
    <w:p>
      <w:pPr>
        <w:tabs>
          <w:tab w:val="left" w:pos="7710"/>
        </w:tabs>
        <w:spacing w:before="30" w:after="0" w:line="360" w:lineRule="auto"/>
        <w:jc w:val="both"/>
        <w:rPr>
          <w:rFonts w:eastAsia="Times New Roman"/>
          <w:sz w:val="24"/>
          <w:szCs w:val="24"/>
          <w:lang w:val="en-US"/>
        </w:rPr>
      </w:pPr>
      <w:r>
        <w:rPr>
          <w:rFonts w:eastAsia="Times New Roman"/>
          <w:sz w:val="24"/>
          <w:szCs w:val="24"/>
          <w:lang w:val="en-US"/>
        </w:rPr>
        <w:drawing>
          <wp:anchor distT="0" distB="0" distL="114300" distR="114300" simplePos="0" relativeHeight="251662336" behindDoc="0" locked="0" layoutInCell="1" allowOverlap="1">
            <wp:simplePos x="0" y="0"/>
            <wp:positionH relativeFrom="column">
              <wp:posOffset>142875</wp:posOffset>
            </wp:positionH>
            <wp:positionV relativeFrom="paragraph">
              <wp:posOffset>577215</wp:posOffset>
            </wp:positionV>
            <wp:extent cx="5390515" cy="3054350"/>
            <wp:effectExtent l="0" t="0" r="635" b="12700"/>
            <wp:wrapTopAndBottom/>
            <wp:docPr id="14" name="Picture 14" desc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
                    <pic:cNvPicPr>
                      <a:picLocks noChangeAspect="1"/>
                    </pic:cNvPicPr>
                  </pic:nvPicPr>
                  <pic:blipFill>
                    <a:blip r:embed="rId19"/>
                    <a:srcRect b="8074"/>
                    <a:stretch>
                      <a:fillRect/>
                    </a:stretch>
                  </pic:blipFill>
                  <pic:spPr>
                    <a:xfrm>
                      <a:off x="0" y="0"/>
                      <a:ext cx="5390515" cy="3054350"/>
                    </a:xfrm>
                    <a:prstGeom prst="rect">
                      <a:avLst/>
                    </a:prstGeom>
                  </pic:spPr>
                </pic:pic>
              </a:graphicData>
            </a:graphic>
          </wp:anchor>
        </w:drawing>
      </w:r>
      <w:r>
        <w:rPr>
          <w:rFonts w:eastAsia="Times New Roman"/>
          <w:sz w:val="24"/>
          <w:szCs w:val="24"/>
          <w:lang w:val="en-US"/>
        </w:rPr>
        <w:t>Admin can login here and can alter the database . fig:5.11 shows the admin dashboard where he can do certain actions.</w:t>
      </w:r>
    </w:p>
    <w:p>
      <w:pPr>
        <w:tabs>
          <w:tab w:val="left" w:pos="7710"/>
        </w:tabs>
        <w:spacing w:before="30" w:after="0" w:line="360" w:lineRule="auto"/>
        <w:ind w:firstLine="2160" w:firstLineChars="900"/>
        <w:jc w:val="both"/>
        <w:rPr>
          <w:rFonts w:eastAsia="Times New Roman"/>
          <w:sz w:val="24"/>
          <w:szCs w:val="24"/>
          <w:lang w:val="en-US"/>
        </w:rPr>
      </w:pPr>
    </w:p>
    <w:p>
      <w:pPr>
        <w:tabs>
          <w:tab w:val="left" w:pos="7710"/>
        </w:tabs>
        <w:spacing w:before="30" w:after="0" w:line="360" w:lineRule="auto"/>
        <w:ind w:left="5037" w:leftChars="1417" w:hanging="1920" w:hangingChars="800"/>
        <w:jc w:val="both"/>
        <w:rPr>
          <w:rFonts w:eastAsia="Times New Roman"/>
          <w:sz w:val="24"/>
          <w:szCs w:val="24"/>
          <w:lang w:val="en-US"/>
        </w:rPr>
      </w:pPr>
      <w:r>
        <w:rPr>
          <w:rFonts w:eastAsia="Times New Roman"/>
          <w:sz w:val="24"/>
          <w:szCs w:val="24"/>
        </w:rPr>
        <w:t>Fig 5.</w:t>
      </w:r>
      <w:r>
        <w:rPr>
          <w:rFonts w:eastAsia="Times New Roman"/>
          <w:sz w:val="24"/>
          <w:szCs w:val="24"/>
          <w:lang w:val="en-US"/>
        </w:rPr>
        <w:t>11: Admin Dashboard</w:t>
      </w:r>
    </w:p>
    <w:p>
      <w:pPr>
        <w:tabs>
          <w:tab w:val="left" w:pos="7710"/>
        </w:tabs>
        <w:spacing w:before="30" w:after="0" w:line="360" w:lineRule="auto"/>
        <w:jc w:val="both"/>
        <w:rPr>
          <w:b/>
          <w:sz w:val="32"/>
          <w:szCs w:val="32"/>
          <w:lang w:val="en-US"/>
        </w:rPr>
      </w:pPr>
      <w:r>
        <w:rPr>
          <w:b/>
          <w:sz w:val="32"/>
          <w:szCs w:val="32"/>
          <w:lang w:val="en-US"/>
        </w:rPr>
        <w:drawing>
          <wp:inline distT="0" distB="0" distL="114300" distR="114300">
            <wp:extent cx="5932805" cy="3371215"/>
            <wp:effectExtent l="0" t="0" r="10795" b="635"/>
            <wp:docPr id="15" name="Picture 15" descr="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u"/>
                    <pic:cNvPicPr>
                      <a:picLocks noChangeAspect="1"/>
                    </pic:cNvPicPr>
                  </pic:nvPicPr>
                  <pic:blipFill>
                    <a:blip r:embed="rId20"/>
                    <a:srcRect b="7814"/>
                    <a:stretch>
                      <a:fillRect/>
                    </a:stretch>
                  </pic:blipFill>
                  <pic:spPr>
                    <a:xfrm>
                      <a:off x="0" y="0"/>
                      <a:ext cx="5932805" cy="3371215"/>
                    </a:xfrm>
                    <a:prstGeom prst="rect">
                      <a:avLst/>
                    </a:prstGeom>
                  </pic:spPr>
                </pic:pic>
              </a:graphicData>
            </a:graphic>
          </wp:inline>
        </w:drawing>
      </w:r>
    </w:p>
    <w:p>
      <w:pPr>
        <w:tabs>
          <w:tab w:val="left" w:pos="7710"/>
        </w:tabs>
        <w:spacing w:before="30" w:after="0" w:line="360" w:lineRule="auto"/>
        <w:ind w:left="5037" w:leftChars="1417" w:hanging="1920" w:hangingChars="800"/>
        <w:jc w:val="both"/>
        <w:rPr>
          <w:rFonts w:eastAsia="Times New Roman"/>
          <w:sz w:val="24"/>
          <w:szCs w:val="24"/>
          <w:lang w:val="en-US"/>
        </w:rPr>
      </w:pPr>
      <w:r>
        <w:rPr>
          <w:rFonts w:eastAsia="Times New Roman"/>
          <w:sz w:val="24"/>
          <w:szCs w:val="24"/>
        </w:rPr>
        <w:t>Fig 5.</w:t>
      </w:r>
      <w:r>
        <w:rPr>
          <w:rFonts w:eastAsia="Times New Roman"/>
          <w:sz w:val="24"/>
          <w:szCs w:val="24"/>
          <w:lang w:val="en-US"/>
        </w:rPr>
        <w:t xml:space="preserve">12: first-aid </w:t>
      </w:r>
    </w:p>
    <w:p>
      <w:pPr>
        <w:tabs>
          <w:tab w:val="left" w:pos="7710"/>
        </w:tabs>
        <w:spacing w:before="30" w:after="0" w:line="360" w:lineRule="auto"/>
        <w:ind w:firstLine="1320" w:firstLineChars="550"/>
        <w:jc w:val="both"/>
        <w:rPr>
          <w:rFonts w:eastAsia="Times New Roman"/>
          <w:sz w:val="24"/>
          <w:szCs w:val="24"/>
          <w:lang w:val="en-US"/>
        </w:rPr>
      </w:pPr>
      <w:r>
        <w:rPr>
          <w:rFonts w:eastAsia="Times New Roman"/>
          <w:sz w:val="24"/>
          <w:szCs w:val="24"/>
          <w:lang w:val="en-US"/>
        </w:rPr>
        <w:t>Here you can add and delete treatments for many problems</w:t>
      </w:r>
    </w:p>
    <w:p>
      <w:pPr>
        <w:tabs>
          <w:tab w:val="left" w:pos="7710"/>
        </w:tabs>
        <w:spacing w:before="30" w:after="0" w:line="360" w:lineRule="auto"/>
        <w:ind w:firstLine="3840" w:firstLineChars="1600"/>
        <w:jc w:val="both"/>
        <w:rPr>
          <w:rFonts w:eastAsia="Times New Roman"/>
          <w:sz w:val="24"/>
          <w:szCs w:val="24"/>
          <w:lang w:val="en-US"/>
        </w:rPr>
      </w:pPr>
      <w:r>
        <w:rPr>
          <w:rFonts w:eastAsia="Times New Roman"/>
          <w:sz w:val="24"/>
          <w:szCs w:val="24"/>
        </w:rPr>
        <w:t>Fig 5.</w:t>
      </w:r>
      <w:r>
        <w:rPr>
          <w:rFonts w:eastAsia="Times New Roman"/>
          <w:sz w:val="24"/>
          <w:szCs w:val="24"/>
          <w:lang w:val="en-US"/>
        </w:rPr>
        <w:t>13:</w:t>
      </w:r>
      <w:r>
        <w:rPr>
          <w:rFonts w:eastAsia="Times New Roman"/>
          <w:sz w:val="24"/>
          <w:szCs w:val="24"/>
          <w:lang w:val="en-US"/>
        </w:rPr>
        <w:drawing>
          <wp:anchor distT="0" distB="0" distL="114300" distR="114300" simplePos="0" relativeHeight="251663360" behindDoc="0" locked="0" layoutInCell="1" allowOverlap="1">
            <wp:simplePos x="0" y="0"/>
            <wp:positionH relativeFrom="column">
              <wp:posOffset>847090</wp:posOffset>
            </wp:positionH>
            <wp:positionV relativeFrom="paragraph">
              <wp:posOffset>180975</wp:posOffset>
            </wp:positionV>
            <wp:extent cx="4352290" cy="2438400"/>
            <wp:effectExtent l="0" t="0" r="10160" b="0"/>
            <wp:wrapTopAndBottom/>
            <wp:docPr id="16" name="Picture 16"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d"/>
                    <pic:cNvPicPr>
                      <a:picLocks noChangeAspect="1"/>
                    </pic:cNvPicPr>
                  </pic:nvPicPr>
                  <pic:blipFill>
                    <a:blip r:embed="rId21"/>
                    <a:srcRect b="9116"/>
                    <a:stretch>
                      <a:fillRect/>
                    </a:stretch>
                  </pic:blipFill>
                  <pic:spPr>
                    <a:xfrm>
                      <a:off x="0" y="0"/>
                      <a:ext cx="4352290" cy="2438400"/>
                    </a:xfrm>
                    <a:prstGeom prst="rect">
                      <a:avLst/>
                    </a:prstGeom>
                  </pic:spPr>
                </pic:pic>
              </a:graphicData>
            </a:graphic>
          </wp:anchor>
        </w:drawing>
      </w:r>
      <w:r>
        <w:rPr>
          <w:rFonts w:eastAsia="Times New Roman"/>
          <w:sz w:val="24"/>
          <w:szCs w:val="24"/>
          <w:lang w:val="en-US"/>
        </w:rPr>
        <w:t xml:space="preserve">Disease </w:t>
      </w:r>
    </w:p>
    <w:p>
      <w:pPr>
        <w:tabs>
          <w:tab w:val="left" w:pos="7710"/>
        </w:tabs>
        <w:spacing w:before="30" w:after="0" w:line="360" w:lineRule="auto"/>
        <w:ind w:firstLine="2520" w:firstLineChars="1050"/>
        <w:jc w:val="both"/>
        <w:rPr>
          <w:rFonts w:eastAsia="Times New Roman"/>
          <w:sz w:val="24"/>
          <w:szCs w:val="24"/>
          <w:lang w:val="en-US"/>
        </w:rPr>
      </w:pPr>
      <w:r>
        <w:rPr>
          <w:rFonts w:eastAsia="Times New Roman"/>
          <w:sz w:val="24"/>
          <w:szCs w:val="24"/>
          <w:lang w:val="en-US"/>
        </w:rPr>
        <w:t>Here admin can add and delete the diseases</w:t>
      </w:r>
    </w:p>
    <w:p>
      <w:pPr>
        <w:tabs>
          <w:tab w:val="left" w:pos="7710"/>
        </w:tabs>
        <w:spacing w:before="30" w:after="0" w:line="360" w:lineRule="auto"/>
        <w:jc w:val="both"/>
        <w:rPr>
          <w:b/>
          <w:sz w:val="32"/>
          <w:szCs w:val="32"/>
        </w:rPr>
      </w:pPr>
    </w:p>
    <w:p>
      <w:pPr>
        <w:tabs>
          <w:tab w:val="left" w:pos="7710"/>
        </w:tabs>
        <w:spacing w:before="30" w:after="0" w:line="360" w:lineRule="auto"/>
        <w:jc w:val="both"/>
        <w:rPr>
          <w:b/>
          <w:sz w:val="32"/>
          <w:szCs w:val="32"/>
        </w:rPr>
      </w:pPr>
    </w:p>
    <w:p>
      <w:pPr>
        <w:tabs>
          <w:tab w:val="left" w:pos="7710"/>
        </w:tabs>
        <w:spacing w:before="30" w:after="0" w:line="360" w:lineRule="auto"/>
        <w:jc w:val="both"/>
        <w:rPr>
          <w:rFonts w:eastAsia="Times New Roman"/>
          <w:sz w:val="24"/>
          <w:szCs w:val="24"/>
          <w:lang w:val="en-US"/>
        </w:rPr>
      </w:pPr>
      <w:r>
        <w:rPr>
          <w:b/>
          <w:sz w:val="32"/>
          <w:szCs w:val="32"/>
          <w:lang w:val="en-US"/>
        </w:rPr>
        <w:drawing>
          <wp:anchor distT="0" distB="0" distL="114300" distR="114300" simplePos="0" relativeHeight="251665408" behindDoc="0" locked="0" layoutInCell="1" allowOverlap="1">
            <wp:simplePos x="0" y="0"/>
            <wp:positionH relativeFrom="column">
              <wp:posOffset>-28575</wp:posOffset>
            </wp:positionH>
            <wp:positionV relativeFrom="paragraph">
              <wp:posOffset>-285750</wp:posOffset>
            </wp:positionV>
            <wp:extent cx="5932805" cy="3047365"/>
            <wp:effectExtent l="0" t="0" r="10795" b="635"/>
            <wp:wrapTopAndBottom/>
            <wp:docPr id="17" name="Picture 17"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u"/>
                    <pic:cNvPicPr>
                      <a:picLocks noChangeAspect="1"/>
                    </pic:cNvPicPr>
                  </pic:nvPicPr>
                  <pic:blipFill>
                    <a:blip r:embed="rId22"/>
                    <a:srcRect b="16670"/>
                    <a:stretch>
                      <a:fillRect/>
                    </a:stretch>
                  </pic:blipFill>
                  <pic:spPr>
                    <a:xfrm>
                      <a:off x="0" y="0"/>
                      <a:ext cx="5932805" cy="3047365"/>
                    </a:xfrm>
                    <a:prstGeom prst="rect">
                      <a:avLst/>
                    </a:prstGeom>
                  </pic:spPr>
                </pic:pic>
              </a:graphicData>
            </a:graphic>
          </wp:anchor>
        </w:drawing>
      </w:r>
      <w:r>
        <w:rPr>
          <w:b/>
          <w:sz w:val="32"/>
          <w:szCs w:val="32"/>
          <w:lang w:val="en-US"/>
        </w:rPr>
        <w:t xml:space="preserve">                                               </w:t>
      </w:r>
      <w:r>
        <w:rPr>
          <w:rFonts w:eastAsia="Times New Roman"/>
          <w:sz w:val="24"/>
          <w:szCs w:val="24"/>
        </w:rPr>
        <w:t>Fig 5.</w:t>
      </w:r>
      <w:r>
        <w:rPr>
          <w:rFonts w:eastAsia="Times New Roman"/>
          <w:sz w:val="24"/>
          <w:szCs w:val="24"/>
          <w:lang w:val="en-US"/>
        </w:rPr>
        <w:t>14: medicine</w:t>
      </w:r>
    </w:p>
    <w:p>
      <w:pPr>
        <w:tabs>
          <w:tab w:val="left" w:pos="7710"/>
        </w:tabs>
        <w:spacing w:before="30" w:after="0" w:line="360" w:lineRule="auto"/>
        <w:ind w:firstLine="3202" w:firstLineChars="1000"/>
        <w:jc w:val="both"/>
        <w:rPr>
          <w:rFonts w:eastAsia="Times New Roman"/>
          <w:sz w:val="24"/>
          <w:szCs w:val="24"/>
          <w:lang w:val="en-US"/>
        </w:rPr>
      </w:pPr>
      <w:r>
        <w:rPr>
          <w:b/>
          <w:sz w:val="32"/>
          <w:szCs w:val="32"/>
          <w:lang w:val="en-US"/>
        </w:rPr>
        <w:drawing>
          <wp:anchor distT="0" distB="0" distL="114300" distR="114300" simplePos="0" relativeHeight="251664384" behindDoc="0" locked="0" layoutInCell="1" allowOverlap="1">
            <wp:simplePos x="0" y="0"/>
            <wp:positionH relativeFrom="column">
              <wp:posOffset>9525</wp:posOffset>
            </wp:positionH>
            <wp:positionV relativeFrom="paragraph">
              <wp:posOffset>403860</wp:posOffset>
            </wp:positionV>
            <wp:extent cx="5932805" cy="3361690"/>
            <wp:effectExtent l="0" t="0" r="10795" b="10160"/>
            <wp:wrapTopAndBottom/>
            <wp:docPr id="20" name="Picture 20" descr="re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emarks"/>
                    <pic:cNvPicPr>
                      <a:picLocks noChangeAspect="1"/>
                    </pic:cNvPicPr>
                  </pic:nvPicPr>
                  <pic:blipFill>
                    <a:blip r:embed="rId23"/>
                    <a:srcRect b="8074"/>
                    <a:stretch>
                      <a:fillRect/>
                    </a:stretch>
                  </pic:blipFill>
                  <pic:spPr>
                    <a:xfrm>
                      <a:off x="0" y="0"/>
                      <a:ext cx="5932805" cy="3361690"/>
                    </a:xfrm>
                    <a:prstGeom prst="rect">
                      <a:avLst/>
                    </a:prstGeom>
                  </pic:spPr>
                </pic:pic>
              </a:graphicData>
            </a:graphic>
          </wp:anchor>
        </w:drawing>
      </w:r>
      <w:r>
        <w:rPr>
          <w:rFonts w:eastAsia="Times New Roman"/>
          <w:sz w:val="24"/>
          <w:szCs w:val="24"/>
          <w:lang w:val="en-US"/>
        </w:rPr>
        <w:t xml:space="preserve">Here you can add and delete medicine data </w:t>
      </w:r>
    </w:p>
    <w:p>
      <w:pPr>
        <w:tabs>
          <w:tab w:val="left" w:pos="7710"/>
        </w:tabs>
        <w:spacing w:before="30" w:after="0" w:line="360" w:lineRule="auto"/>
        <w:ind w:left="5397" w:leftChars="1744" w:hanging="1560" w:hangingChars="650"/>
        <w:jc w:val="both"/>
        <w:rPr>
          <w:rFonts w:eastAsia="Times New Roman"/>
          <w:sz w:val="24"/>
          <w:szCs w:val="24"/>
          <w:lang w:val="en-US"/>
        </w:rPr>
      </w:pPr>
      <w:r>
        <w:rPr>
          <w:rFonts w:eastAsia="Times New Roman"/>
          <w:sz w:val="24"/>
          <w:szCs w:val="24"/>
        </w:rPr>
        <w:t>Fig 5.</w:t>
      </w:r>
      <w:r>
        <w:rPr>
          <w:rFonts w:eastAsia="Times New Roman"/>
          <w:sz w:val="24"/>
          <w:szCs w:val="24"/>
          <w:lang w:val="en-US"/>
        </w:rPr>
        <w:t>15: Remarks</w:t>
      </w:r>
    </w:p>
    <w:p>
      <w:pPr>
        <w:tabs>
          <w:tab w:val="left" w:pos="7710"/>
        </w:tabs>
        <w:spacing w:before="30" w:after="0" w:line="360" w:lineRule="auto"/>
        <w:ind w:firstLine="480" w:firstLineChars="200"/>
        <w:jc w:val="both"/>
        <w:rPr>
          <w:rFonts w:eastAsia="Times New Roman"/>
          <w:sz w:val="24"/>
          <w:szCs w:val="24"/>
          <w:lang w:val="en-US"/>
        </w:rPr>
      </w:pPr>
      <w:r>
        <w:rPr>
          <w:rFonts w:eastAsia="Times New Roman"/>
          <w:sz w:val="24"/>
          <w:szCs w:val="24"/>
          <w:lang w:val="en-US"/>
        </w:rPr>
        <w:t>Here user can give his reviews and can see others reviews and can update his reviews.</w:t>
      </w:r>
    </w:p>
    <w:p>
      <w:pPr>
        <w:tabs>
          <w:tab w:val="left" w:pos="7710"/>
        </w:tabs>
        <w:spacing w:before="30" w:after="0" w:line="360" w:lineRule="auto"/>
        <w:jc w:val="both"/>
        <w:rPr>
          <w:b/>
          <w:sz w:val="32"/>
          <w:szCs w:val="32"/>
          <w:lang w:val="en-US"/>
        </w:rPr>
      </w:pPr>
    </w:p>
    <w:p>
      <w:pPr>
        <w:tabs>
          <w:tab w:val="left" w:pos="7710"/>
        </w:tabs>
        <w:spacing w:before="30" w:after="0" w:line="360" w:lineRule="auto"/>
        <w:jc w:val="both"/>
        <w:rPr>
          <w:b/>
          <w:sz w:val="32"/>
          <w:szCs w:val="32"/>
          <w:lang w:val="en-US"/>
        </w:rPr>
      </w:pPr>
    </w:p>
    <w:p>
      <w:pPr>
        <w:tabs>
          <w:tab w:val="left" w:pos="7710"/>
        </w:tabs>
        <w:spacing w:before="30" w:after="0" w:line="360" w:lineRule="auto"/>
        <w:jc w:val="both"/>
        <w:rPr>
          <w:b/>
          <w:sz w:val="24"/>
          <w:szCs w:val="24"/>
        </w:rPr>
      </w:pPr>
      <w:r>
        <w:rPr>
          <w:b/>
          <w:sz w:val="36"/>
          <w:szCs w:val="36"/>
          <w:lang w:val="en-US"/>
        </w:rPr>
        <w:t xml:space="preserve">5.2 </w:t>
      </w:r>
      <w:r>
        <w:rPr>
          <w:b/>
          <w:sz w:val="36"/>
          <w:szCs w:val="36"/>
        </w:rPr>
        <w:t>CONCLUSION</w:t>
      </w:r>
    </w:p>
    <w:p>
      <w:pPr>
        <w:spacing w:line="354" w:lineRule="auto"/>
        <w:ind w:right="20"/>
        <w:jc w:val="both"/>
        <w:rPr>
          <w:sz w:val="20"/>
          <w:szCs w:val="20"/>
        </w:rPr>
      </w:pPr>
      <w:r>
        <w:rPr>
          <w:rFonts w:eastAsia="Times New Roman"/>
          <w:sz w:val="24"/>
          <w:szCs w:val="24"/>
        </w:rPr>
        <w:t>To conclude the description about the project : The project, developed using NetBeans and MySQL is based on the requirement specification of the user and the analysis of the existing system, with flexibility for future enhancement.</w:t>
      </w:r>
    </w:p>
    <w:p>
      <w:pPr>
        <w:tabs>
          <w:tab w:val="left" w:pos="3478"/>
        </w:tabs>
        <w:spacing w:before="30" w:after="0" w:line="360" w:lineRule="auto"/>
        <w:jc w:val="both"/>
        <w:rPr>
          <w:sz w:val="24"/>
          <w:szCs w:val="36"/>
          <w:lang w:val="en-US"/>
        </w:rPr>
      </w:pPr>
      <w:r>
        <w:rPr>
          <w:sz w:val="24"/>
          <w:szCs w:val="36"/>
        </w:rPr>
        <w:t>The theoretical  process involved in database design has been practically implemented. The project provides user friendly interface for the users to interact with the database. All database operations including insertion, deletion, updation</w:t>
      </w:r>
      <w:r>
        <w:rPr>
          <w:sz w:val="24"/>
          <w:szCs w:val="36"/>
          <w:lang w:val="en-US"/>
        </w:rPr>
        <w:t>.</w:t>
      </w:r>
    </w:p>
    <w:p>
      <w:pPr>
        <w:tabs>
          <w:tab w:val="left" w:pos="3478"/>
        </w:tabs>
        <w:spacing w:before="30" w:after="0" w:line="360" w:lineRule="auto"/>
        <w:jc w:val="both"/>
        <w:rPr>
          <w:b/>
          <w:sz w:val="36"/>
          <w:szCs w:val="36"/>
        </w:rPr>
      </w:pPr>
    </w:p>
    <w:p>
      <w:pPr>
        <w:tabs>
          <w:tab w:val="left" w:pos="3478"/>
        </w:tabs>
        <w:spacing w:before="30" w:after="0" w:line="360" w:lineRule="auto"/>
        <w:jc w:val="both"/>
        <w:rPr>
          <w:b/>
          <w:sz w:val="36"/>
          <w:szCs w:val="36"/>
        </w:rPr>
      </w:pPr>
    </w:p>
    <w:p>
      <w:pPr>
        <w:tabs>
          <w:tab w:val="left" w:pos="3478"/>
        </w:tabs>
        <w:spacing w:before="30" w:after="0" w:line="360" w:lineRule="auto"/>
        <w:jc w:val="both"/>
        <w:rPr>
          <w:b/>
          <w:sz w:val="36"/>
          <w:szCs w:val="36"/>
        </w:rPr>
      </w:pPr>
    </w:p>
    <w:p>
      <w:pPr>
        <w:tabs>
          <w:tab w:val="left" w:pos="3478"/>
        </w:tabs>
        <w:spacing w:before="30" w:after="0" w:line="360" w:lineRule="auto"/>
        <w:jc w:val="both"/>
        <w:rPr>
          <w:b/>
          <w:sz w:val="36"/>
          <w:szCs w:val="36"/>
        </w:rPr>
      </w:pPr>
    </w:p>
    <w:p>
      <w:pPr>
        <w:tabs>
          <w:tab w:val="left" w:pos="3478"/>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p>
    <w:p>
      <w:pPr>
        <w:tabs>
          <w:tab w:val="left" w:pos="281"/>
          <w:tab w:val="left" w:pos="3478"/>
          <w:tab w:val="center" w:pos="4680"/>
        </w:tabs>
        <w:spacing w:before="30" w:after="0" w:line="360" w:lineRule="auto"/>
        <w:jc w:val="both"/>
        <w:rPr>
          <w:b/>
          <w:sz w:val="36"/>
          <w:szCs w:val="36"/>
        </w:rPr>
      </w:pPr>
      <w:r>
        <w:rPr>
          <w:b/>
          <w:sz w:val="36"/>
          <w:szCs w:val="36"/>
        </w:rPr>
        <w:t>REFERENCES</w:t>
      </w:r>
    </w:p>
    <w:p>
      <w:pPr>
        <w:tabs>
          <w:tab w:val="left" w:pos="281"/>
          <w:tab w:val="left" w:pos="3478"/>
          <w:tab w:val="center" w:pos="4680"/>
        </w:tabs>
        <w:spacing w:before="30" w:after="0" w:line="360" w:lineRule="auto"/>
        <w:jc w:val="both"/>
        <w:rPr>
          <w:b/>
          <w:sz w:val="24"/>
          <w:szCs w:val="24"/>
        </w:rPr>
      </w:pPr>
    </w:p>
    <w:p>
      <w:pPr>
        <w:tabs>
          <w:tab w:val="left" w:pos="281"/>
          <w:tab w:val="left" w:pos="3478"/>
          <w:tab w:val="center" w:pos="4680"/>
        </w:tabs>
        <w:spacing w:before="30" w:after="0" w:line="360" w:lineRule="auto"/>
        <w:jc w:val="both"/>
        <w:rPr>
          <w:b/>
          <w:sz w:val="24"/>
          <w:szCs w:val="24"/>
        </w:rPr>
      </w:pPr>
      <w:r>
        <w:rPr>
          <w:sz w:val="24"/>
          <w:szCs w:val="24"/>
        </w:rPr>
        <w:t>[1]</w:t>
      </w:r>
      <w:r>
        <w:rPr>
          <w:b/>
          <w:sz w:val="24"/>
          <w:szCs w:val="24"/>
        </w:rPr>
        <w:t xml:space="preserve"> </w:t>
      </w:r>
      <w:r>
        <w:rPr>
          <w:rFonts w:ascii="Times-Roman" w:hAnsi="Times-Roman"/>
          <w:color w:val="000000"/>
          <w:sz w:val="24"/>
          <w:szCs w:val="24"/>
        </w:rPr>
        <w:t>Database systems Models, Languages, Design and Application Programming,</w:t>
      </w:r>
      <w:r>
        <w:rPr>
          <w:rFonts w:ascii="Times-Roman" w:hAnsi="Times-Roman"/>
          <w:color w:val="000000"/>
        </w:rPr>
        <w:t xml:space="preserve"> </w:t>
      </w:r>
      <w:r>
        <w:rPr>
          <w:rFonts w:ascii="Times-Roman" w:hAnsi="Times-Roman"/>
          <w:color w:val="000000"/>
          <w:sz w:val="24"/>
          <w:szCs w:val="24"/>
        </w:rPr>
        <w:t>RamezElmasri and Shamkant B. Navathe, 7th Edition, 2017, Pearson.</w:t>
      </w:r>
    </w:p>
    <w:p>
      <w:pPr>
        <w:pStyle w:val="9"/>
        <w:shd w:val="clear" w:color="auto" w:fill="FFFFFF"/>
        <w:spacing w:line="360" w:lineRule="auto"/>
        <w:jc w:val="both"/>
      </w:pPr>
      <w:r>
        <w:t xml:space="preserve">[2] </w:t>
      </w:r>
      <w:r>
        <w:fldChar w:fldCharType="begin"/>
      </w:r>
      <w:r>
        <w:instrText xml:space="preserve"> HYPERLINK "https://www.w3schools.com/php/php_mysql_connect.asp/" </w:instrText>
      </w:r>
      <w:r>
        <w:fldChar w:fldCharType="separate"/>
      </w:r>
      <w:r>
        <w:rPr>
          <w:rStyle w:val="11"/>
        </w:rPr>
        <w:t>https://www.w3schools.com/php/php_mysql_connect.asp/</w:t>
      </w:r>
      <w:r>
        <w:rPr>
          <w:rStyle w:val="11"/>
        </w:rPr>
        <w:fldChar w:fldCharType="end"/>
      </w:r>
    </w:p>
    <w:p>
      <w:pPr>
        <w:pStyle w:val="9"/>
        <w:shd w:val="clear" w:color="auto" w:fill="FFFFFF"/>
        <w:spacing w:line="360" w:lineRule="auto"/>
        <w:jc w:val="both"/>
      </w:pPr>
      <w:r>
        <w:t xml:space="preserve">[3] </w:t>
      </w:r>
      <w:r>
        <w:fldChar w:fldCharType="begin"/>
      </w:r>
      <w:r>
        <w:instrText xml:space="preserve"> HYPERLINK "https://www.w3schools.com/html/html_basic.asp/" </w:instrText>
      </w:r>
      <w:r>
        <w:fldChar w:fldCharType="separate"/>
      </w:r>
      <w:r>
        <w:rPr>
          <w:rStyle w:val="11"/>
        </w:rPr>
        <w:t>https://www.w3schools.com/html/html_basic.asp/</w:t>
      </w:r>
      <w:r>
        <w:rPr>
          <w:rStyle w:val="11"/>
        </w:rPr>
        <w:fldChar w:fldCharType="end"/>
      </w:r>
    </w:p>
    <w:p>
      <w:pPr>
        <w:pStyle w:val="9"/>
        <w:shd w:val="clear" w:color="auto" w:fill="FFFFFF"/>
        <w:spacing w:line="360" w:lineRule="auto"/>
        <w:jc w:val="both"/>
        <w:rPr>
          <w:rStyle w:val="11"/>
        </w:rPr>
      </w:pPr>
      <w:r>
        <w:t xml:space="preserve">[4] </w:t>
      </w:r>
      <w:r>
        <w:fldChar w:fldCharType="begin"/>
      </w:r>
      <w:r>
        <w:instrText xml:space="preserve"> HYPERLINK "https://en.wikipedia.org/wiki/Airline/" </w:instrText>
      </w:r>
      <w:r>
        <w:fldChar w:fldCharType="separate"/>
      </w:r>
      <w:r>
        <w:rPr>
          <w:rStyle w:val="11"/>
        </w:rPr>
        <w:t>https://en.wikipedia.org/wiki/</w:t>
      </w:r>
      <w:r>
        <w:rPr>
          <w:rStyle w:val="11"/>
          <w:lang w:val="en-US"/>
        </w:rPr>
        <w:t>Jdbc</w:t>
      </w:r>
      <w:r>
        <w:rPr>
          <w:rStyle w:val="11"/>
        </w:rPr>
        <w:t>/</w:t>
      </w:r>
      <w:r>
        <w:rPr>
          <w:rStyle w:val="11"/>
        </w:rPr>
        <w:fldChar w:fldCharType="end"/>
      </w:r>
    </w:p>
    <w:p>
      <w:pPr>
        <w:pStyle w:val="9"/>
        <w:shd w:val="clear" w:color="auto" w:fill="FFFFFF"/>
        <w:spacing w:line="360" w:lineRule="auto"/>
        <w:jc w:val="both"/>
        <w:rPr>
          <w:rStyle w:val="11"/>
          <w:lang w:val="en-US"/>
        </w:rPr>
      </w:pPr>
      <w:r>
        <w:t>[</w:t>
      </w:r>
      <w:r>
        <w:rPr>
          <w:lang w:val="en-US"/>
        </w:rPr>
        <w:t>5</w:t>
      </w:r>
      <w:r>
        <w:t xml:space="preserve">] </w:t>
      </w:r>
      <w:r>
        <w:fldChar w:fldCharType="begin"/>
      </w:r>
      <w:r>
        <w:instrText xml:space="preserve"> HYPERLINK "https://en.wikipedia.org/wiki/Airline/" </w:instrText>
      </w:r>
      <w:r>
        <w:fldChar w:fldCharType="separate"/>
      </w:r>
      <w:r>
        <w:rPr>
          <w:rStyle w:val="11"/>
        </w:rPr>
        <w:t>https://</w:t>
      </w:r>
      <w:r>
        <w:rPr>
          <w:rStyle w:val="11"/>
          <w:lang w:val="en-US"/>
        </w:rPr>
        <w:t>w</w:t>
      </w:r>
      <w:r>
        <w:rPr>
          <w:rStyle w:val="11"/>
        </w:rPr>
        <w:fldChar w:fldCharType="end"/>
      </w:r>
      <w:r>
        <w:rPr>
          <w:rStyle w:val="11"/>
          <w:lang w:val="en-US"/>
        </w:rPr>
        <w:t>ww.Stackoverflow.com</w:t>
      </w:r>
    </w:p>
    <w:p>
      <w:pPr>
        <w:pStyle w:val="9"/>
        <w:shd w:val="clear" w:color="auto" w:fill="FFFFFF"/>
        <w:spacing w:line="360" w:lineRule="auto"/>
        <w:jc w:val="both"/>
        <w:rPr>
          <w:rStyle w:val="11"/>
        </w:rPr>
      </w:pPr>
    </w:p>
    <w:p>
      <w:pPr>
        <w:pStyle w:val="9"/>
        <w:shd w:val="clear" w:color="auto" w:fill="FFFFFF"/>
        <w:spacing w:line="360" w:lineRule="auto"/>
        <w:jc w:val="both"/>
      </w:pPr>
    </w:p>
    <w:p>
      <w:pPr>
        <w:pStyle w:val="9"/>
        <w:shd w:val="clear" w:color="auto" w:fill="FFFFFF"/>
        <w:spacing w:line="360" w:lineRule="auto"/>
        <w:jc w:val="both"/>
        <w:rPr>
          <w:color w:val="376092" w:themeColor="accent1" w:themeShade="BF"/>
        </w:rPr>
      </w:pPr>
    </w:p>
    <w:p>
      <w:pPr>
        <w:pStyle w:val="9"/>
        <w:shd w:val="clear" w:color="auto" w:fill="FFFFFF"/>
        <w:spacing w:line="360" w:lineRule="auto"/>
        <w:jc w:val="both"/>
        <w:rPr>
          <w:color w:val="376092" w:themeColor="accent1" w:themeShade="BF"/>
        </w:rPr>
      </w:pPr>
    </w:p>
    <w:p>
      <w:pPr>
        <w:pStyle w:val="9"/>
        <w:shd w:val="clear" w:color="auto" w:fill="FFFFFF"/>
        <w:spacing w:line="360" w:lineRule="auto"/>
        <w:jc w:val="both"/>
      </w:pPr>
    </w:p>
    <w:p>
      <w:pPr>
        <w:tabs>
          <w:tab w:val="left" w:pos="281"/>
          <w:tab w:val="left" w:pos="3478"/>
          <w:tab w:val="center" w:pos="4680"/>
        </w:tabs>
        <w:spacing w:before="30" w:after="0" w:line="360" w:lineRule="auto"/>
        <w:jc w:val="both"/>
        <w:rPr>
          <w:sz w:val="24"/>
          <w:szCs w:val="24"/>
        </w:rPr>
      </w:pPr>
    </w:p>
    <w:p>
      <w:pPr>
        <w:tabs>
          <w:tab w:val="left" w:pos="281"/>
          <w:tab w:val="left" w:pos="3478"/>
          <w:tab w:val="center" w:pos="4680"/>
        </w:tabs>
        <w:spacing w:before="30" w:after="0" w:line="360" w:lineRule="auto"/>
        <w:jc w:val="both"/>
        <w:rPr>
          <w:sz w:val="24"/>
          <w:szCs w:val="24"/>
        </w:rPr>
      </w:pPr>
    </w:p>
    <w:sectPr>
      <w:headerReference r:id="rId3" w:type="default"/>
      <w:footerReference r:id="rId4"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AkzidenzGroteskBE-Bold">
    <w:altName w:val="Times New Roman"/>
    <w:panose1 w:val="00000000000000000000"/>
    <w:charset w:val="00"/>
    <w:family w:val="roman"/>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MS PGothic">
    <w:panose1 w:val="020B0600070205080204"/>
    <w:charset w:val="80"/>
    <w:family w:val="swiss"/>
    <w:pitch w:val="default"/>
    <w:sig w:usb0="E00002FF" w:usb1="6AC7FDFB" w:usb2="08000012" w:usb3="00000000" w:csb0="4002009F" w:csb1="DFD70000"/>
  </w:font>
  <w:font w:name="Lucida Console">
    <w:panose1 w:val="020B0609040504020204"/>
    <w:charset w:val="00"/>
    <w:family w:val="modern"/>
    <w:pitch w:val="default"/>
    <w:sig w:usb0="8000028F" w:usb1="00001800" w:usb2="00000000" w:usb3="00000000" w:csb0="0000001F" w:csb1="D7D70000"/>
  </w:font>
  <w:font w:name="Times-Roman">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top w:val="thinThickSmallGap" w:color="622423" w:themeColor="accent2" w:themeShade="7F" w:sz="24" w:space="1"/>
      </w:pBdr>
      <w:tabs>
        <w:tab w:val="clear" w:pos="4680"/>
      </w:tabs>
      <w:rPr>
        <w:rFonts w:asciiTheme="majorHAnsi" w:hAnsiTheme="majorHAnsi"/>
      </w:rPr>
    </w:pPr>
    <w:r>
      <w:rPr>
        <w:rFonts w:asciiTheme="majorHAnsi" w:hAnsiTheme="majorHAnsi"/>
      </w:rPr>
      <w:tab/>
    </w:r>
    <w:r>
      <w:fldChar w:fldCharType="begin"/>
    </w:r>
    <w:r>
      <w:instrText xml:space="preserve"> PAGE   \* MERGEFORMAT </w:instrText>
    </w:r>
    <w:r>
      <w:fldChar w:fldCharType="separate"/>
    </w:r>
    <w:r>
      <w:rPr>
        <w:rFonts w:asciiTheme="majorHAnsi" w:hAnsiTheme="majorHAnsi"/>
      </w:rPr>
      <w:t>21</w:t>
    </w:r>
    <w:r>
      <w:rPr>
        <w:rFonts w:asciiTheme="majorHAnsi" w:hAnsiTheme="majorHAnsi"/>
      </w:rPr>
      <w:fldChar w:fldCharType="end"/>
    </w:r>
  </w:p>
  <w:p>
    <w:pPr>
      <w:pStyle w:val="7"/>
      <w:pBdr>
        <w:top w:val="thinThickSmallGap" w:color="622423" w:themeColor="accent2" w:themeShade="7F" w:sz="24" w:space="1"/>
      </w:pBdr>
      <w:tabs>
        <w:tab w:val="clear" w:pos="4680"/>
      </w:tabs>
      <w:rPr>
        <w:rFonts w:asciiTheme="majorHAnsi" w:hAnsiTheme="majorHAnsi"/>
      </w:rPr>
    </w:pPr>
  </w:p>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thickThinSmallGap" w:color="823B0B" w:sz="24" w:space="1"/>
      </w:pBdr>
      <w:jc w:val="right"/>
      <w:rPr>
        <w:rFonts w:eastAsia="Times New Roman"/>
        <w:i/>
        <w:sz w:val="28"/>
        <w:szCs w:val="32"/>
      </w:rPr>
    </w:pPr>
    <w:r>
      <w:rPr>
        <w:rFonts w:eastAsia="Times New Roman"/>
        <w:i/>
        <w:sz w:val="20"/>
        <w:szCs w:val="32"/>
        <w:lang w:val="en-US"/>
      </w:rPr>
      <w:t>Home Doctor</w:t>
    </w:r>
    <w:r>
      <w:rPr>
        <w:rFonts w:eastAsia="Times New Roman"/>
        <w:i/>
        <w:sz w:val="20"/>
        <w:szCs w:val="32"/>
      </w:rPr>
      <w:t xml:space="preserve">                                                                                                       </w:t>
    </w:r>
  </w:p>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305E"/>
    <w:multiLevelType w:val="multilevel"/>
    <w:tmpl w:val="0000305E"/>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00004DB7"/>
    <w:multiLevelType w:val="multilevel"/>
    <w:tmpl w:val="00004DB7"/>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2C034B4A"/>
    <w:multiLevelType w:val="multilevel"/>
    <w:tmpl w:val="2C034B4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50E037EF"/>
    <w:multiLevelType w:val="singleLevel"/>
    <w:tmpl w:val="50E037EF"/>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7C16"/>
    <w:rsid w:val="000016A9"/>
    <w:rsid w:val="0003059C"/>
    <w:rsid w:val="00030B84"/>
    <w:rsid w:val="000312B7"/>
    <w:rsid w:val="000438E9"/>
    <w:rsid w:val="00051B62"/>
    <w:rsid w:val="000572FF"/>
    <w:rsid w:val="00062218"/>
    <w:rsid w:val="00062665"/>
    <w:rsid w:val="00080CA0"/>
    <w:rsid w:val="000974FA"/>
    <w:rsid w:val="000D742E"/>
    <w:rsid w:val="000F50EE"/>
    <w:rsid w:val="000F5C79"/>
    <w:rsid w:val="000F7457"/>
    <w:rsid w:val="001161EE"/>
    <w:rsid w:val="00116AB7"/>
    <w:rsid w:val="001172A0"/>
    <w:rsid w:val="00117CB7"/>
    <w:rsid w:val="00120301"/>
    <w:rsid w:val="00132195"/>
    <w:rsid w:val="00134EB3"/>
    <w:rsid w:val="00163205"/>
    <w:rsid w:val="00171B37"/>
    <w:rsid w:val="00173C95"/>
    <w:rsid w:val="00190CB8"/>
    <w:rsid w:val="00192EB2"/>
    <w:rsid w:val="00194027"/>
    <w:rsid w:val="00194E27"/>
    <w:rsid w:val="001A00DD"/>
    <w:rsid w:val="001A4A67"/>
    <w:rsid w:val="001A4BC2"/>
    <w:rsid w:val="001A5084"/>
    <w:rsid w:val="001C59F4"/>
    <w:rsid w:val="001D05E6"/>
    <w:rsid w:val="001D5DA8"/>
    <w:rsid w:val="001E4BCC"/>
    <w:rsid w:val="001E719F"/>
    <w:rsid w:val="001F4C05"/>
    <w:rsid w:val="0021346F"/>
    <w:rsid w:val="00225445"/>
    <w:rsid w:val="00230641"/>
    <w:rsid w:val="00234F83"/>
    <w:rsid w:val="00245C3E"/>
    <w:rsid w:val="00250766"/>
    <w:rsid w:val="00270E9D"/>
    <w:rsid w:val="00277B75"/>
    <w:rsid w:val="002A3399"/>
    <w:rsid w:val="002B0CBA"/>
    <w:rsid w:val="002B4716"/>
    <w:rsid w:val="002B7C6C"/>
    <w:rsid w:val="002C0400"/>
    <w:rsid w:val="002C4E85"/>
    <w:rsid w:val="002F0209"/>
    <w:rsid w:val="002F7A94"/>
    <w:rsid w:val="00300CA1"/>
    <w:rsid w:val="00312BFD"/>
    <w:rsid w:val="00320B35"/>
    <w:rsid w:val="00322C64"/>
    <w:rsid w:val="0032365D"/>
    <w:rsid w:val="0034217C"/>
    <w:rsid w:val="00343BA2"/>
    <w:rsid w:val="00344417"/>
    <w:rsid w:val="00351BC8"/>
    <w:rsid w:val="00354D96"/>
    <w:rsid w:val="00373F64"/>
    <w:rsid w:val="003778A9"/>
    <w:rsid w:val="00395182"/>
    <w:rsid w:val="00395CC9"/>
    <w:rsid w:val="003A7B67"/>
    <w:rsid w:val="003B74DC"/>
    <w:rsid w:val="003B7ECA"/>
    <w:rsid w:val="003C34F7"/>
    <w:rsid w:val="003E1C5E"/>
    <w:rsid w:val="003E6119"/>
    <w:rsid w:val="003F2D92"/>
    <w:rsid w:val="0041088F"/>
    <w:rsid w:val="004220D2"/>
    <w:rsid w:val="00435E99"/>
    <w:rsid w:val="0043767A"/>
    <w:rsid w:val="004458A1"/>
    <w:rsid w:val="00467F0D"/>
    <w:rsid w:val="00470319"/>
    <w:rsid w:val="0047204C"/>
    <w:rsid w:val="00473838"/>
    <w:rsid w:val="004769F3"/>
    <w:rsid w:val="00491E80"/>
    <w:rsid w:val="004A06D3"/>
    <w:rsid w:val="004A123B"/>
    <w:rsid w:val="004B584B"/>
    <w:rsid w:val="004C79D6"/>
    <w:rsid w:val="004C7F0E"/>
    <w:rsid w:val="004D051D"/>
    <w:rsid w:val="004D0998"/>
    <w:rsid w:val="004F4D81"/>
    <w:rsid w:val="0050246F"/>
    <w:rsid w:val="0051095B"/>
    <w:rsid w:val="00513B68"/>
    <w:rsid w:val="00545DFD"/>
    <w:rsid w:val="0054781A"/>
    <w:rsid w:val="00550CD8"/>
    <w:rsid w:val="00560EAC"/>
    <w:rsid w:val="00562A7F"/>
    <w:rsid w:val="00564923"/>
    <w:rsid w:val="00572326"/>
    <w:rsid w:val="00575B26"/>
    <w:rsid w:val="00581A9B"/>
    <w:rsid w:val="00587198"/>
    <w:rsid w:val="00593FBF"/>
    <w:rsid w:val="0059695B"/>
    <w:rsid w:val="005A0778"/>
    <w:rsid w:val="005A14CB"/>
    <w:rsid w:val="005A3455"/>
    <w:rsid w:val="005C03AA"/>
    <w:rsid w:val="005C176F"/>
    <w:rsid w:val="005E1D1B"/>
    <w:rsid w:val="005E21E0"/>
    <w:rsid w:val="005F250B"/>
    <w:rsid w:val="005F398E"/>
    <w:rsid w:val="00606A7E"/>
    <w:rsid w:val="00607CB7"/>
    <w:rsid w:val="00611021"/>
    <w:rsid w:val="00616427"/>
    <w:rsid w:val="00617C16"/>
    <w:rsid w:val="006231EF"/>
    <w:rsid w:val="00627E3C"/>
    <w:rsid w:val="00641617"/>
    <w:rsid w:val="00646AC2"/>
    <w:rsid w:val="00650BDA"/>
    <w:rsid w:val="00654BE1"/>
    <w:rsid w:val="00655393"/>
    <w:rsid w:val="00664B76"/>
    <w:rsid w:val="00677EBC"/>
    <w:rsid w:val="006A29E0"/>
    <w:rsid w:val="006A2AA7"/>
    <w:rsid w:val="006C4169"/>
    <w:rsid w:val="006C7C3F"/>
    <w:rsid w:val="006E5EB6"/>
    <w:rsid w:val="006F13D7"/>
    <w:rsid w:val="00703841"/>
    <w:rsid w:val="00707179"/>
    <w:rsid w:val="00712F2A"/>
    <w:rsid w:val="00731A10"/>
    <w:rsid w:val="00752746"/>
    <w:rsid w:val="00760901"/>
    <w:rsid w:val="0076144A"/>
    <w:rsid w:val="00773A33"/>
    <w:rsid w:val="00775F8B"/>
    <w:rsid w:val="00785F2E"/>
    <w:rsid w:val="0079001F"/>
    <w:rsid w:val="00795DD8"/>
    <w:rsid w:val="007B0E14"/>
    <w:rsid w:val="007C74B9"/>
    <w:rsid w:val="007D10F5"/>
    <w:rsid w:val="007F2331"/>
    <w:rsid w:val="008000AD"/>
    <w:rsid w:val="00807E60"/>
    <w:rsid w:val="008247E2"/>
    <w:rsid w:val="00837C41"/>
    <w:rsid w:val="008736D1"/>
    <w:rsid w:val="00873A41"/>
    <w:rsid w:val="008A10BC"/>
    <w:rsid w:val="008B7C8E"/>
    <w:rsid w:val="008C4D3D"/>
    <w:rsid w:val="008D77DF"/>
    <w:rsid w:val="008F294D"/>
    <w:rsid w:val="008F3EB9"/>
    <w:rsid w:val="009022DB"/>
    <w:rsid w:val="0091201A"/>
    <w:rsid w:val="00922766"/>
    <w:rsid w:val="009239F7"/>
    <w:rsid w:val="00946875"/>
    <w:rsid w:val="00973486"/>
    <w:rsid w:val="009737A7"/>
    <w:rsid w:val="00977EA7"/>
    <w:rsid w:val="009910A8"/>
    <w:rsid w:val="00992801"/>
    <w:rsid w:val="009B7E8D"/>
    <w:rsid w:val="009C51C9"/>
    <w:rsid w:val="009C63DC"/>
    <w:rsid w:val="009D0A87"/>
    <w:rsid w:val="009F5DFD"/>
    <w:rsid w:val="00A05769"/>
    <w:rsid w:val="00A31F00"/>
    <w:rsid w:val="00A35139"/>
    <w:rsid w:val="00A47281"/>
    <w:rsid w:val="00A571DC"/>
    <w:rsid w:val="00A60A7A"/>
    <w:rsid w:val="00A8089F"/>
    <w:rsid w:val="00A826B0"/>
    <w:rsid w:val="00A8375C"/>
    <w:rsid w:val="00A84759"/>
    <w:rsid w:val="00B02A5F"/>
    <w:rsid w:val="00B0511E"/>
    <w:rsid w:val="00B164D4"/>
    <w:rsid w:val="00B21F76"/>
    <w:rsid w:val="00B24612"/>
    <w:rsid w:val="00B31A5A"/>
    <w:rsid w:val="00B40D58"/>
    <w:rsid w:val="00B433A9"/>
    <w:rsid w:val="00B62A1C"/>
    <w:rsid w:val="00B74E19"/>
    <w:rsid w:val="00B8492E"/>
    <w:rsid w:val="00B90DF8"/>
    <w:rsid w:val="00B93B5B"/>
    <w:rsid w:val="00B96D51"/>
    <w:rsid w:val="00BA055C"/>
    <w:rsid w:val="00BB253F"/>
    <w:rsid w:val="00BC0461"/>
    <w:rsid w:val="00BC21BE"/>
    <w:rsid w:val="00BC51AD"/>
    <w:rsid w:val="00BD2B59"/>
    <w:rsid w:val="00BE3F1D"/>
    <w:rsid w:val="00BE69E9"/>
    <w:rsid w:val="00BE6A8C"/>
    <w:rsid w:val="00BF00E3"/>
    <w:rsid w:val="00BF6C7D"/>
    <w:rsid w:val="00C108A0"/>
    <w:rsid w:val="00C20F4D"/>
    <w:rsid w:val="00C261C5"/>
    <w:rsid w:val="00C34D16"/>
    <w:rsid w:val="00C3604D"/>
    <w:rsid w:val="00C365FB"/>
    <w:rsid w:val="00C42636"/>
    <w:rsid w:val="00C42DA2"/>
    <w:rsid w:val="00C45D69"/>
    <w:rsid w:val="00C5312F"/>
    <w:rsid w:val="00C53A57"/>
    <w:rsid w:val="00C54993"/>
    <w:rsid w:val="00C61A56"/>
    <w:rsid w:val="00C92AB5"/>
    <w:rsid w:val="00C92F64"/>
    <w:rsid w:val="00C92F96"/>
    <w:rsid w:val="00C94379"/>
    <w:rsid w:val="00CA0DFD"/>
    <w:rsid w:val="00CB756F"/>
    <w:rsid w:val="00CC0DF3"/>
    <w:rsid w:val="00CC3859"/>
    <w:rsid w:val="00CC7FCA"/>
    <w:rsid w:val="00CD0FE9"/>
    <w:rsid w:val="00CD3548"/>
    <w:rsid w:val="00CE12F7"/>
    <w:rsid w:val="00CE1DCA"/>
    <w:rsid w:val="00D16FFA"/>
    <w:rsid w:val="00D36DDB"/>
    <w:rsid w:val="00D4474A"/>
    <w:rsid w:val="00D5334F"/>
    <w:rsid w:val="00D71D7A"/>
    <w:rsid w:val="00D80E20"/>
    <w:rsid w:val="00D878CB"/>
    <w:rsid w:val="00D87B66"/>
    <w:rsid w:val="00D95CC1"/>
    <w:rsid w:val="00DA4B2E"/>
    <w:rsid w:val="00DD3B48"/>
    <w:rsid w:val="00DE3BB9"/>
    <w:rsid w:val="00E0474A"/>
    <w:rsid w:val="00E10A8B"/>
    <w:rsid w:val="00E14752"/>
    <w:rsid w:val="00E33A22"/>
    <w:rsid w:val="00E357A5"/>
    <w:rsid w:val="00E378CF"/>
    <w:rsid w:val="00E51627"/>
    <w:rsid w:val="00E52F73"/>
    <w:rsid w:val="00E54B83"/>
    <w:rsid w:val="00E623AA"/>
    <w:rsid w:val="00E83BF2"/>
    <w:rsid w:val="00EB50E7"/>
    <w:rsid w:val="00EC3BE8"/>
    <w:rsid w:val="00ED1088"/>
    <w:rsid w:val="00EF146B"/>
    <w:rsid w:val="00EF4C37"/>
    <w:rsid w:val="00F10065"/>
    <w:rsid w:val="00F230CE"/>
    <w:rsid w:val="00F26E1F"/>
    <w:rsid w:val="00F41CB9"/>
    <w:rsid w:val="00F453E2"/>
    <w:rsid w:val="00F459B3"/>
    <w:rsid w:val="00F459F0"/>
    <w:rsid w:val="00F62E48"/>
    <w:rsid w:val="00F7073F"/>
    <w:rsid w:val="00F723E0"/>
    <w:rsid w:val="00F81DA8"/>
    <w:rsid w:val="00F92496"/>
    <w:rsid w:val="00F92DE4"/>
    <w:rsid w:val="00F96158"/>
    <w:rsid w:val="00FA3270"/>
    <w:rsid w:val="00FB0411"/>
    <w:rsid w:val="00FC43F9"/>
    <w:rsid w:val="00FD4F6C"/>
    <w:rsid w:val="00FF290A"/>
    <w:rsid w:val="00FF6C74"/>
    <w:rsid w:val="00FF7B94"/>
    <w:rsid w:val="016F5F24"/>
    <w:rsid w:val="1A484147"/>
    <w:rsid w:val="266E6BC3"/>
    <w:rsid w:val="27174246"/>
    <w:rsid w:val="2DD94FC8"/>
    <w:rsid w:val="300D55E6"/>
    <w:rsid w:val="3CDB44B4"/>
    <w:rsid w:val="4AB2748D"/>
    <w:rsid w:val="4DD276A2"/>
    <w:rsid w:val="51516CA2"/>
    <w:rsid w:val="573A2A40"/>
    <w:rsid w:val="64264C99"/>
    <w:rsid w:val="64DD287D"/>
    <w:rsid w:val="66D336EE"/>
    <w:rsid w:val="73D258BF"/>
    <w:rsid w:val="769F112F"/>
    <w:rsid w:val="76D37B34"/>
    <w:rsid w:val="76E8517F"/>
    <w:rsid w:val="7BCB373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Calibri" w:cs="Times New Roman"/>
      <w:color w:val="000000" w:themeColor="text1"/>
      <w:sz w:val="22"/>
      <w:szCs w:val="22"/>
      <w:lang w:val="en-US" w:eastAsia="en-US" w:bidi="ar-SA"/>
      <w14:textFill>
        <w14:solidFill>
          <w14:schemeClr w14:val="tx1"/>
        </w14:solidFill>
      </w14:textFill>
    </w:rPr>
  </w:style>
  <w:style w:type="paragraph" w:styleId="2">
    <w:name w:val="heading 2"/>
    <w:basedOn w:val="3"/>
    <w:next w:val="3"/>
    <w:link w:val="18"/>
    <w:qFormat/>
    <w:uiPriority w:val="0"/>
    <w:pPr>
      <w:keepNext/>
      <w:keepLines/>
      <w:spacing w:before="360" w:after="120"/>
      <w:contextualSpacing/>
      <w:outlineLvl w:val="1"/>
    </w:pPr>
    <w:rPr>
      <w:sz w:val="32"/>
      <w:szCs w:val="32"/>
    </w:rPr>
  </w:style>
  <w:style w:type="paragraph" w:styleId="4">
    <w:name w:val="heading 3"/>
    <w:basedOn w:val="1"/>
    <w:next w:val="1"/>
    <w:link w:val="21"/>
    <w:semiHidden/>
    <w:unhideWhenUsed/>
    <w:qFormat/>
    <w:uiPriority w:val="9"/>
    <w:pPr>
      <w:keepNext/>
      <w:spacing w:before="240" w:after="60"/>
      <w:outlineLvl w:val="2"/>
    </w:pPr>
    <w:rPr>
      <w:rFonts w:ascii="Cambria" w:hAnsi="Cambria" w:eastAsia="Times New Roman"/>
      <w:b/>
      <w:bCs/>
      <w:sz w:val="26"/>
      <w:szCs w:val="26"/>
    </w:rPr>
  </w:style>
  <w:style w:type="paragraph" w:styleId="5">
    <w:name w:val="heading 6"/>
    <w:basedOn w:val="1"/>
    <w:next w:val="1"/>
    <w:link w:val="22"/>
    <w:semiHidden/>
    <w:unhideWhenUsed/>
    <w:qFormat/>
    <w:uiPriority w:val="9"/>
    <w:pPr>
      <w:spacing w:before="240" w:after="60"/>
      <w:outlineLvl w:val="5"/>
    </w:pPr>
    <w:rPr>
      <w:rFonts w:eastAsia="Times New Roman"/>
      <w:b/>
      <w:bCs/>
    </w:rPr>
  </w:style>
  <w:style w:type="character" w:default="1" w:styleId="10">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Normal1"/>
    <w:qFormat/>
    <w:uiPriority w:val="0"/>
    <w:pPr>
      <w:spacing w:line="276" w:lineRule="auto"/>
    </w:pPr>
    <w:rPr>
      <w:rFonts w:ascii="Arial" w:hAnsi="Arial" w:eastAsia="Arial" w:cs="Arial"/>
      <w:color w:val="000000"/>
      <w:sz w:val="22"/>
      <w:szCs w:val="22"/>
      <w:lang w:val="en-IN" w:eastAsia="en-IN" w:bidi="ar-SA"/>
    </w:rPr>
  </w:style>
  <w:style w:type="paragraph" w:styleId="6">
    <w:name w:val="Balloon Text"/>
    <w:basedOn w:val="1"/>
    <w:link w:val="17"/>
    <w:semiHidden/>
    <w:unhideWhenUsed/>
    <w:qFormat/>
    <w:uiPriority w:val="99"/>
    <w:pPr>
      <w:spacing w:after="0" w:line="240" w:lineRule="auto"/>
    </w:pPr>
    <w:rPr>
      <w:rFonts w:ascii="Tahoma" w:hAnsi="Tahoma" w:cs="Tahoma"/>
      <w:sz w:val="16"/>
      <w:szCs w:val="16"/>
    </w:rPr>
  </w:style>
  <w:style w:type="paragraph" w:styleId="7">
    <w:name w:val="footer"/>
    <w:basedOn w:val="1"/>
    <w:link w:val="16"/>
    <w:unhideWhenUsed/>
    <w:qFormat/>
    <w:uiPriority w:val="99"/>
    <w:pPr>
      <w:tabs>
        <w:tab w:val="center" w:pos="4680"/>
        <w:tab w:val="right" w:pos="9360"/>
      </w:tabs>
      <w:spacing w:after="0" w:line="240" w:lineRule="auto"/>
    </w:pPr>
  </w:style>
  <w:style w:type="paragraph" w:styleId="8">
    <w:name w:val="header"/>
    <w:basedOn w:val="1"/>
    <w:link w:val="15"/>
    <w:unhideWhenUsed/>
    <w:qFormat/>
    <w:uiPriority w:val="0"/>
    <w:pPr>
      <w:tabs>
        <w:tab w:val="center" w:pos="4680"/>
        <w:tab w:val="right" w:pos="9360"/>
      </w:tabs>
      <w:spacing w:after="0" w:line="240" w:lineRule="auto"/>
    </w:pPr>
  </w:style>
  <w:style w:type="paragraph" w:styleId="9">
    <w:name w:val="Normal (Web)"/>
    <w:basedOn w:val="1"/>
    <w:unhideWhenUsed/>
    <w:qFormat/>
    <w:uiPriority w:val="99"/>
    <w:pPr>
      <w:spacing w:before="100" w:beforeAutospacing="1" w:after="100" w:afterAutospacing="1" w:line="240" w:lineRule="auto"/>
    </w:pPr>
    <w:rPr>
      <w:rFonts w:eastAsia="Times New Roman"/>
      <w:sz w:val="24"/>
      <w:szCs w:val="24"/>
      <w:lang w:val="en-IN" w:eastAsia="en-IN"/>
    </w:rPr>
  </w:style>
  <w:style w:type="character" w:styleId="11">
    <w:name w:val="Hyperlink"/>
    <w:basedOn w:val="10"/>
    <w:unhideWhenUsed/>
    <w:qFormat/>
    <w:uiPriority w:val="99"/>
    <w:rPr>
      <w:color w:val="0000FF"/>
      <w:u w:val="single"/>
    </w:rPr>
  </w:style>
  <w:style w:type="character" w:styleId="12">
    <w:name w:val="Strong"/>
    <w:basedOn w:val="10"/>
    <w:qFormat/>
    <w:uiPriority w:val="22"/>
    <w:rPr>
      <w:b/>
      <w:bCs/>
    </w:rPr>
  </w:style>
  <w:style w:type="table" w:styleId="14">
    <w:name w:val="Table Grid"/>
    <w:basedOn w:val="13"/>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customStyle="1" w:styleId="15">
    <w:name w:val="Header Char"/>
    <w:basedOn w:val="10"/>
    <w:link w:val="8"/>
    <w:qFormat/>
    <w:uiPriority w:val="0"/>
  </w:style>
  <w:style w:type="character" w:customStyle="1" w:styleId="16">
    <w:name w:val="Footer Char"/>
    <w:basedOn w:val="10"/>
    <w:link w:val="7"/>
    <w:qFormat/>
    <w:uiPriority w:val="99"/>
  </w:style>
  <w:style w:type="character" w:customStyle="1" w:styleId="17">
    <w:name w:val="Balloon Text Char"/>
    <w:basedOn w:val="10"/>
    <w:link w:val="6"/>
    <w:semiHidden/>
    <w:qFormat/>
    <w:uiPriority w:val="99"/>
    <w:rPr>
      <w:rFonts w:ascii="Tahoma" w:hAnsi="Tahoma" w:cs="Tahoma"/>
      <w:sz w:val="16"/>
      <w:szCs w:val="16"/>
    </w:rPr>
  </w:style>
  <w:style w:type="character" w:customStyle="1" w:styleId="18">
    <w:name w:val="Heading 2 Char"/>
    <w:basedOn w:val="10"/>
    <w:link w:val="2"/>
    <w:qFormat/>
    <w:uiPriority w:val="0"/>
    <w:rPr>
      <w:rFonts w:ascii="Arial" w:hAnsi="Arial" w:eastAsia="Arial" w:cs="Arial"/>
      <w:color w:val="000000"/>
      <w:sz w:val="32"/>
      <w:szCs w:val="32"/>
    </w:rPr>
  </w:style>
  <w:style w:type="character" w:customStyle="1" w:styleId="19">
    <w:name w:val="apple-converted-space"/>
    <w:basedOn w:val="10"/>
    <w:qFormat/>
    <w:uiPriority w:val="0"/>
  </w:style>
  <w:style w:type="character" w:customStyle="1" w:styleId="20">
    <w:name w:val="eyebrow"/>
    <w:basedOn w:val="10"/>
    <w:qFormat/>
    <w:uiPriority w:val="0"/>
  </w:style>
  <w:style w:type="character" w:customStyle="1" w:styleId="21">
    <w:name w:val="Heading 3 Char"/>
    <w:basedOn w:val="10"/>
    <w:link w:val="4"/>
    <w:semiHidden/>
    <w:qFormat/>
    <w:uiPriority w:val="9"/>
    <w:rPr>
      <w:rFonts w:ascii="Cambria" w:hAnsi="Cambria" w:eastAsia="Times New Roman" w:cs="Times New Roman"/>
      <w:b/>
      <w:bCs/>
      <w:sz w:val="26"/>
      <w:szCs w:val="26"/>
      <w:lang w:val="en-US" w:eastAsia="en-US"/>
    </w:rPr>
  </w:style>
  <w:style w:type="character" w:customStyle="1" w:styleId="22">
    <w:name w:val="Heading 6 Char"/>
    <w:basedOn w:val="10"/>
    <w:link w:val="5"/>
    <w:semiHidden/>
    <w:qFormat/>
    <w:uiPriority w:val="9"/>
    <w:rPr>
      <w:rFonts w:ascii="Calibri" w:hAnsi="Calibri" w:eastAsia="Times New Roman" w:cs="Times New Roman"/>
      <w:b/>
      <w:bCs/>
      <w:sz w:val="22"/>
      <w:szCs w:val="22"/>
      <w:lang w:val="en-US" w:eastAsia="en-US"/>
    </w:rPr>
  </w:style>
  <w:style w:type="character" w:customStyle="1" w:styleId="23">
    <w:name w:val="fontstyle01"/>
    <w:basedOn w:val="10"/>
    <w:qFormat/>
    <w:uiPriority w:val="0"/>
    <w:rPr>
      <w:rFonts w:hint="default" w:ascii="AkzidenzGroteskBE-Bold" w:hAnsi="AkzidenzGroteskBE-Bold"/>
      <w:b/>
      <w:bCs/>
      <w:color w:val="000000"/>
      <w:sz w:val="30"/>
      <w:szCs w:val="30"/>
    </w:rPr>
  </w:style>
  <w:style w:type="paragraph" w:styleId="24">
    <w:name w:val="List Paragraph"/>
    <w:basedOn w:val="1"/>
    <w:qFormat/>
    <w:uiPriority w:val="34"/>
    <w:pPr>
      <w:spacing w:after="120" w:line="360" w:lineRule="auto"/>
      <w:ind w:left="720"/>
      <w:contextualSpacing/>
      <w:jc w:val="both"/>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D5AB03-48CD-4E3A-8FF1-E8093A2709F4}">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25</Pages>
  <Words>3924</Words>
  <Characters>22373</Characters>
  <Lines>186</Lines>
  <Paragraphs>52</Paragraphs>
  <TotalTime>9</TotalTime>
  <ScaleCrop>false</ScaleCrop>
  <LinksUpToDate>false</LinksUpToDate>
  <CharactersWithSpaces>26245</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2018-11-29T05:36:00Z</dcterms:created>
  <dc:creator>HarshaSuppi</dc:creator>
  <cp:lastModifiedBy>user</cp:lastModifiedBy>
  <cp:lastPrinted>2016-11-04T04:19:00Z</cp:lastPrinted>
  <dcterms:modified xsi:type="dcterms:W3CDTF">2021-01-06T16:28:46Z</dcterms:modified>
  <dc:title>Project title</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